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18DA57" w14:textId="77777777" w:rsidR="0053131A" w:rsidRPr="003D1322" w:rsidRDefault="00000000">
      <w:pPr>
        <w:spacing w:after="12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Học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Kỹ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Thuật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Mật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Mã</w:t>
      </w:r>
      <w:proofErr w:type="spellEnd"/>
    </w:p>
    <w:p w14:paraId="387D0E8D" w14:textId="77777777" w:rsidR="0053131A" w:rsidRPr="003D1322" w:rsidRDefault="00000000">
      <w:pPr>
        <w:spacing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-----***-----</w:t>
      </w:r>
    </w:p>
    <w:p w14:paraId="30A413FC" w14:textId="77777777" w:rsidR="0053131A" w:rsidRPr="003D1322" w:rsidRDefault="00000000">
      <w:pPr>
        <w:spacing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D13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5427D3" wp14:editId="0788756A">
            <wp:extent cx="3028315" cy="2251710"/>
            <wp:effectExtent l="0" t="0" r="0" b="0"/>
            <wp:docPr id="92" name="image6.jpg" descr="Học Viện Kỹ Thuật Mật Mã | School Review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Học Viện Kỹ Thuật Mật Mã | School Reviews"/>
                    <pic:cNvPicPr preferRelativeResize="0"/>
                  </pic:nvPicPr>
                  <pic:blipFill>
                    <a:blip r:embed="rId9"/>
                    <a:srcRect t="11515" r="1240" b="1121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F7F71" w14:textId="77777777" w:rsidR="0053131A" w:rsidRPr="003D1322" w:rsidRDefault="00000000">
      <w:pPr>
        <w:spacing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-----***-----</w:t>
      </w:r>
    </w:p>
    <w:p w14:paraId="7EE8E42B" w14:textId="77777777" w:rsidR="0053131A" w:rsidRPr="003D1322" w:rsidRDefault="0053131A">
      <w:pPr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8648D2" w14:textId="77777777" w:rsidR="0053131A" w:rsidRPr="003D1322" w:rsidRDefault="0053131A">
      <w:pPr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47C3B" w14:textId="77777777" w:rsidR="0053131A" w:rsidRPr="003D1322" w:rsidRDefault="00000000">
      <w:pPr>
        <w:spacing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BÁO CÁO BÀI TẬP LỚN TỐI ƯU PHẦN MỀM DI ĐỘNG</w:t>
      </w:r>
    </w:p>
    <w:p w14:paraId="123E920B" w14:textId="77777777" w:rsidR="0053131A" w:rsidRPr="003D1322" w:rsidRDefault="00000000">
      <w:pPr>
        <w:spacing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Nghiên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cứu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nhớ</w:t>
      </w:r>
      <w:proofErr w:type="spellEnd"/>
    </w:p>
    <w:p w14:paraId="057562BA" w14:textId="77777777" w:rsidR="0053131A" w:rsidRPr="003D1322" w:rsidRDefault="0053131A">
      <w:pPr>
        <w:spacing w:after="12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03592BED" w14:textId="77777777" w:rsidR="0053131A" w:rsidRPr="003D1322" w:rsidRDefault="0053131A">
      <w:pPr>
        <w:spacing w:after="12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0EF6D8F9" w14:textId="77777777" w:rsidR="0053131A" w:rsidRPr="003D1322" w:rsidRDefault="0053131A">
      <w:pPr>
        <w:spacing w:after="12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tbl>
      <w:tblPr>
        <w:tblStyle w:val="a"/>
        <w:tblW w:w="878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111"/>
        <w:gridCol w:w="4678"/>
      </w:tblGrid>
      <w:tr w:rsidR="0053131A" w:rsidRPr="003D1322" w14:paraId="21554AF6" w14:textId="77777777" w:rsidTr="00C44C36">
        <w:tc>
          <w:tcPr>
            <w:tcW w:w="4111" w:type="dxa"/>
          </w:tcPr>
          <w:p w14:paraId="2EEE92F0" w14:textId="77777777" w:rsidR="0053131A" w:rsidRPr="003D1322" w:rsidRDefault="00000000">
            <w:pPr>
              <w:spacing w:after="120" w:line="259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D1322">
              <w:rPr>
                <w:rFonts w:ascii="Times New Roman" w:eastAsia="Times New Roman" w:hAnsi="Times New Roman" w:cs="Times New Roman"/>
                <w:sz w:val="28"/>
                <w:szCs w:val="28"/>
              </w:rPr>
              <w:t>GIÁO VIÊN HƯỚNG DẪN:</w:t>
            </w:r>
          </w:p>
        </w:tc>
        <w:tc>
          <w:tcPr>
            <w:tcW w:w="4678" w:type="dxa"/>
          </w:tcPr>
          <w:p w14:paraId="1187C9CC" w14:textId="77777777" w:rsidR="0053131A" w:rsidRPr="003D1322" w:rsidRDefault="00000000">
            <w:pPr>
              <w:spacing w:after="120" w:line="259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3D132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D132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Th.S</w:t>
            </w:r>
            <w:proofErr w:type="spellEnd"/>
            <w:proofErr w:type="gramEnd"/>
            <w:r w:rsidRPr="003D132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Lê Bá Cường</w:t>
            </w:r>
          </w:p>
        </w:tc>
      </w:tr>
    </w:tbl>
    <w:p w14:paraId="6BE59B81" w14:textId="77777777" w:rsidR="00C44C36" w:rsidRPr="003D1322" w:rsidRDefault="00C44C36" w:rsidP="009B1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gjdgxs" w:colFirst="0" w:colLast="0"/>
      <w:bookmarkEnd w:id="0"/>
    </w:p>
    <w:p w14:paraId="7636085A" w14:textId="6A20C0F3" w:rsidR="009B1EC6" w:rsidRPr="009B1EC6" w:rsidRDefault="009B1EC6" w:rsidP="009B1EC6">
      <w:pPr>
        <w:widowControl w:val="0"/>
        <w:tabs>
          <w:tab w:val="left" w:pos="469"/>
        </w:tabs>
        <w:autoSpaceDE w:val="0"/>
        <w:autoSpaceDN w:val="0"/>
        <w:spacing w:before="185"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B1EC6">
        <w:rPr>
          <w:rFonts w:ascii="Times New Roman" w:hAnsi="Times New Roman" w:cs="Times New Roman"/>
          <w:bCs/>
          <w:spacing w:val="-14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S</w:t>
      </w:r>
      <w:r w:rsidRPr="009B1EC6">
        <w:rPr>
          <w:rFonts w:ascii="Times New Roman" w:hAnsi="Times New Roman" w:cs="Times New Roman"/>
          <w:bCs/>
          <w:sz w:val="28"/>
          <w:szCs w:val="28"/>
        </w:rPr>
        <w:t>inh</w:t>
      </w:r>
      <w:r w:rsidRPr="009B1EC6">
        <w:rPr>
          <w:rFonts w:ascii="Times New Roman" w:hAnsi="Times New Roman" w:cs="Times New Roman"/>
          <w:bCs/>
          <w:spacing w:val="-6"/>
          <w:sz w:val="28"/>
          <w:szCs w:val="28"/>
        </w:rPr>
        <w:t xml:space="preserve"> </w:t>
      </w:r>
      <w:proofErr w:type="spellStart"/>
      <w:r w:rsidRPr="009B1EC6"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 w:rsidRPr="009B1EC6">
        <w:rPr>
          <w:rFonts w:ascii="Times New Roman" w:hAnsi="Times New Roman" w:cs="Times New Roman"/>
          <w:bCs/>
          <w:spacing w:val="-6"/>
          <w:sz w:val="28"/>
          <w:szCs w:val="28"/>
        </w:rPr>
        <w:t xml:space="preserve"> </w:t>
      </w:r>
      <w:proofErr w:type="spellStart"/>
      <w:r w:rsidRPr="009B1EC6"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 w:rsidRPr="009B1EC6">
        <w:rPr>
          <w:rFonts w:ascii="Times New Roman" w:hAnsi="Times New Roman" w:cs="Times New Roman"/>
          <w:bCs/>
          <w:spacing w:val="-5"/>
          <w:sz w:val="28"/>
          <w:szCs w:val="28"/>
        </w:rPr>
        <w:t xml:space="preserve"> </w:t>
      </w:r>
      <w:proofErr w:type="spellStart"/>
      <w:r w:rsidRPr="009B1EC6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 w:rsidRPr="009B1EC6">
        <w:rPr>
          <w:rFonts w:ascii="Times New Roman" w:hAnsi="Times New Roman" w:cs="Times New Roman"/>
          <w:bCs/>
          <w:sz w:val="28"/>
          <w:szCs w:val="28"/>
        </w:rPr>
        <w:t>:</w:t>
      </w:r>
      <w:r>
        <w:rPr>
          <w:rFonts w:ascii="Times New Roman" w:hAnsi="Times New Roman" w:cs="Times New Roman"/>
          <w:bCs/>
          <w:sz w:val="28"/>
          <w:szCs w:val="28"/>
        </w:rPr>
        <w:t xml:space="preserve">       </w:t>
      </w:r>
      <w:r w:rsidR="00C44C36" w:rsidRPr="009B1EC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9B1EC6">
        <w:rPr>
          <w:rFonts w:ascii="Times New Roman" w:hAnsi="Times New Roman" w:cs="Times New Roman"/>
          <w:color w:val="000000"/>
          <w:sz w:val="28"/>
          <w:szCs w:val="28"/>
        </w:rPr>
        <w:t>Mai Quang Vinh – CT050154</w:t>
      </w:r>
    </w:p>
    <w:p w14:paraId="52BB18BD" w14:textId="11EB6E57" w:rsidR="00C44C36" w:rsidRPr="009B1EC6" w:rsidRDefault="00C44C36" w:rsidP="00C44C3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60B2208" w14:textId="77777777" w:rsidR="00C44C36" w:rsidRPr="003D1322" w:rsidRDefault="00C44C36" w:rsidP="00C44C3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9079D3" w14:textId="7895F49A" w:rsidR="00C44C36" w:rsidRDefault="0088108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</w:p>
    <w:p w14:paraId="40F51C54" w14:textId="77777777" w:rsidR="00881088" w:rsidRDefault="0088108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D1CA07" w14:textId="77777777" w:rsidR="009B1EC6" w:rsidRDefault="009B1EC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060D05" w14:textId="77777777" w:rsidR="00881088" w:rsidRDefault="0088108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02B524" w14:textId="77777777" w:rsidR="00881088" w:rsidRPr="003D1322" w:rsidRDefault="0088108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33C9AB" w14:textId="1425573D" w:rsidR="0053131A" w:rsidRPr="003D1322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MỤC LỤC</w:t>
      </w:r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  <w:lang w:eastAsia="zh-CN"/>
        </w:rPr>
        <w:id w:val="-1896153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F90C37" w14:textId="3CB36686" w:rsidR="004B6D03" w:rsidRPr="003D1322" w:rsidRDefault="004B6D03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</w:p>
        <w:p w14:paraId="481E7BA0" w14:textId="01A84695" w:rsidR="0035448A" w:rsidRDefault="004B6D03">
          <w:pPr>
            <w:pStyle w:val="TOC1"/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r w:rsidRPr="003D1322">
            <w:fldChar w:fldCharType="begin"/>
          </w:r>
          <w:r w:rsidRPr="003D1322">
            <w:instrText xml:space="preserve"> TOC \o "1-3" \h \z \u </w:instrText>
          </w:r>
          <w:r w:rsidRPr="003D1322">
            <w:fldChar w:fldCharType="separate"/>
          </w:r>
          <w:hyperlink w:anchor="_Toc187587893" w:history="1">
            <w:r w:rsidR="0035448A" w:rsidRPr="004702BE">
              <w:rPr>
                <w:rStyle w:val="Hyperlink"/>
                <w:rFonts w:eastAsia="Times New Roman"/>
                <w:b/>
                <w:noProof/>
              </w:rPr>
              <w:t>CHƯƠNG 1: TỔNG QUAN TỐI ƯU PHẦN DI ĐỘNG</w:t>
            </w:r>
            <w:r w:rsidR="0035448A">
              <w:rPr>
                <w:noProof/>
                <w:webHidden/>
              </w:rPr>
              <w:tab/>
            </w:r>
            <w:r w:rsidR="0035448A">
              <w:rPr>
                <w:noProof/>
                <w:webHidden/>
              </w:rPr>
              <w:fldChar w:fldCharType="begin"/>
            </w:r>
            <w:r w:rsidR="0035448A">
              <w:rPr>
                <w:noProof/>
                <w:webHidden/>
              </w:rPr>
              <w:instrText xml:space="preserve"> PAGEREF _Toc187587893 \h </w:instrText>
            </w:r>
            <w:r w:rsidR="0035448A">
              <w:rPr>
                <w:noProof/>
                <w:webHidden/>
              </w:rPr>
            </w:r>
            <w:r w:rsidR="0035448A">
              <w:rPr>
                <w:noProof/>
                <w:webHidden/>
              </w:rPr>
              <w:fldChar w:fldCharType="separate"/>
            </w:r>
            <w:r w:rsidR="0035448A">
              <w:rPr>
                <w:noProof/>
                <w:webHidden/>
              </w:rPr>
              <w:t>6</w:t>
            </w:r>
            <w:r w:rsidR="0035448A">
              <w:rPr>
                <w:noProof/>
                <w:webHidden/>
              </w:rPr>
              <w:fldChar w:fldCharType="end"/>
            </w:r>
          </w:hyperlink>
        </w:p>
        <w:p w14:paraId="547990FA" w14:textId="6D6B288B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894" w:history="1">
            <w:r w:rsidRPr="004702BE">
              <w:rPr>
                <w:rStyle w:val="Hyperlink"/>
                <w:rFonts w:eastAsia="Times New Roman"/>
                <w:b/>
              </w:rPr>
              <w:t xml:space="preserve">1.1.  Hệ điều hành Android 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6BB9738" w14:textId="524EE805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895" w:history="1">
            <w:r w:rsidRPr="004702BE">
              <w:rPr>
                <w:rStyle w:val="Hyperlink"/>
                <w:rFonts w:eastAsia="Times New Roman"/>
                <w:b/>
              </w:rPr>
              <w:t>1.2. Tổng quan về tối ưu hóa trong lập trình di động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5A5155C" w14:textId="475A8783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896" w:history="1">
            <w:r w:rsidRPr="004702BE">
              <w:rPr>
                <w:rStyle w:val="Hyperlink"/>
                <w:rFonts w:eastAsia="Times New Roman"/>
                <w:b/>
              </w:rPr>
              <w:t>1.3. Một vài nguyên nhân ảnh hưởng đến hiệu xuất của ứng dụng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9315857" w14:textId="164520D5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897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1.3.1 Slow Rendering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6ED6D" w14:textId="4EEE7FB5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898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1.3.2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F570C" w14:textId="77E54447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899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1.3.3 Power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B4924" w14:textId="231B39AD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0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1.3.4 Multithreading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1C591" w14:textId="35F689E3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1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1.3.5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51D32" w14:textId="516BD54A" w:rsidR="0035448A" w:rsidRDefault="0035448A" w:rsidP="0035448A">
          <w:pPr>
            <w:pStyle w:val="TOC1"/>
            <w:jc w:val="left"/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2" w:history="1">
            <w:r w:rsidRPr="004702BE">
              <w:rPr>
                <w:rStyle w:val="Hyperlink"/>
                <w:rFonts w:eastAsia="Times New Roman"/>
                <w:b/>
                <w:noProof/>
              </w:rPr>
              <w:t>CHƯƠNG 2: TỐI ƯU BỘ NHỚ TRONG LẬP TRÌNH ỨNG DỤNG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DF8FB" w14:textId="016391F2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3" w:history="1">
            <w:r w:rsidRPr="004702BE">
              <w:rPr>
                <w:rStyle w:val="Hyperlink"/>
                <w:rFonts w:eastAsia="Times New Roman"/>
                <w:b/>
              </w:rPr>
              <w:t>2.1. Cơ chế cấp phát và giải phóng bộ nhớ trong Android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E558BA6" w14:textId="6DE728C1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4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2.1.1 Memory Mapping, Dalvik Virtual Machine,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B50AC" w14:textId="19EC4788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5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2.1.2 Cơ chế cấp phát và giải phóng bộ nhớ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2A981" w14:textId="0C089105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6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2.1.3 Hạn chế bộ nhớ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D9D98" w14:textId="702E8224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7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2.1.4 Quản lý chuyển đổi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3A111" w14:textId="319A4030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8" w:history="1">
            <w:r w:rsidRPr="004702BE">
              <w:rPr>
                <w:rStyle w:val="Hyperlink"/>
                <w:rFonts w:eastAsia="Times New Roman"/>
                <w:b/>
              </w:rPr>
              <w:t>2.2. Các phương pháp tối ưu bộ nhớ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9B6E2A4" w14:textId="4B0F791B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09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2.2.1 Sử dụng services đúng cách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182C6" w14:textId="262F348F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0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2.2.2 Giải phóng bộ nhớ khi giao diện bị ẩn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2AD8F" w14:textId="3AD44E39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1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2.2.3 Xử lí bộ nhớ khi thiếu tài nguyên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939AB" w14:textId="3377F003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2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2.2.4 Kiểm soát sử dụng bộ nhớ tối ưu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60C31" w14:textId="05CA8038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3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2.2.5 Tối ưu hóa Bitmap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EA10D" w14:textId="1001C622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4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2.2.6 Sử dụng cấu trúc dữ liệu hiệu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51CE8" w14:textId="1F588C27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5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2.2.7 Hạn chế chi phí bộ nhớ không cần thiết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2B811" w14:textId="228D1486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6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2.2.8 Lưu ý khi trừu tượng mã hóa nguồn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C239A" w14:textId="5E3231B4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7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2.2.9 Quản lí khung phụ thuộc và thư viện bên ngoài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EAEBF" w14:textId="2AD9A447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8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2.2.10 Sử dụng ProGuard để tối ưu mã nguồn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2D37E" w14:textId="7336CE38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19" w:history="1">
            <w:r w:rsidRPr="004702BE">
              <w:rPr>
                <w:rStyle w:val="Hyperlink"/>
                <w:rFonts w:eastAsia="Times New Roman"/>
                <w:b/>
              </w:rPr>
              <w:t>2.3.  Vai trò proguard trong tối ưu bộ nhớ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9485739" w14:textId="18425745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0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2.3.1 Giới thiệu về ProGuard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7065E" w14:textId="1F06AAAB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1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2.3.2 Lợi ích khi sử dụng ProGuard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C03C4" w14:textId="18ADB941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2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2.3.3 Cách tích hợp ProGuard trong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931D9" w14:textId="0E9FC60F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3" w:history="1">
            <w:r w:rsidRPr="004702BE">
              <w:rPr>
                <w:rStyle w:val="Hyperlink"/>
                <w:rFonts w:eastAsia="Times New Roman"/>
                <w:b/>
              </w:rPr>
              <w:t>2.4. Các công cụ tối ưu bộ nhớ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1EBA1BCA" w14:textId="6500636D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4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2.4.1 MAT ( Memory Analyzer Tool)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8D292" w14:textId="5A519F1E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5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2.4.2 JetBrains JVM Debugger Memory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3221B" w14:textId="26B035B5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6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2.4.3. Netbeans Profiler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00AF9" w14:textId="139B635B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7" w:history="1">
            <w:r w:rsidRPr="004702BE">
              <w:rPr>
                <w:rStyle w:val="Hyperlink"/>
                <w:rFonts w:eastAsia="Times New Roman"/>
                <w:b/>
              </w:rPr>
              <w:t>2.5. Tìm hiểu công cụ Leak Canary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0C31CFE5" w14:textId="17571719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8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2.5.1 Giới thiệu Leak Canary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14B12" w14:textId="4D9FC766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29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2.5.2 Cơ chế hoạt động Leak Canary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9EB4C" w14:textId="622AB93B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30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2.5.3 Cấu hình LeakCanary trong ứng dụng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4A2E5" w14:textId="423C7786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31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  <w:highlight w:val="white"/>
              </w:rPr>
              <w:t>2.5.4 Phát hiện và xử lí lỗi rò rỉ bộ nhớ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EE54" w14:textId="0A0C68B4" w:rsidR="0035448A" w:rsidRDefault="0035448A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32" w:history="1">
            <w:r w:rsidRPr="004702B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2.5.5 Hướng dẫn sử dụng Leak Canary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8DCC3" w14:textId="1AE0DF16" w:rsidR="0035448A" w:rsidRDefault="0035448A" w:rsidP="0035448A">
          <w:pPr>
            <w:pStyle w:val="TOC1"/>
            <w:jc w:val="left"/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33" w:history="1">
            <w:r w:rsidRPr="004702BE">
              <w:rPr>
                <w:rStyle w:val="Hyperlink"/>
                <w:rFonts w:eastAsia="Times New Roman"/>
                <w:b/>
                <w:noProof/>
              </w:rPr>
              <w:t>CHƯƠNG 3: PHÂN TÍCH VÀ TIẾN HÀNH THỰC NGHIỆM CÁC TRƯỜNG HỢP LEAK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A1349" w14:textId="551D3A0B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34" w:history="1">
            <w:r w:rsidRPr="004702BE">
              <w:rPr>
                <w:rStyle w:val="Hyperlink"/>
                <w:rFonts w:eastAsia="Times New Roman"/>
                <w:b/>
              </w:rPr>
              <w:t>3.1. AsyncTaskActivity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3A2A752" w14:textId="4797381E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35" w:history="1">
            <w:r w:rsidRPr="004702BE">
              <w:rPr>
                <w:rStyle w:val="Hyperlink"/>
                <w:rFonts w:eastAsia="Times New Roman"/>
                <w:b/>
              </w:rPr>
              <w:t>3.2. HandlerLeak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31F9B96D" w14:textId="694B9A4F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36" w:history="1">
            <w:r w:rsidRPr="004702BE">
              <w:rPr>
                <w:rStyle w:val="Hyperlink"/>
                <w:rFonts w:eastAsia="Times New Roman"/>
                <w:b/>
              </w:rPr>
              <w:t>3.3. StaticAsyncTaskActivity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544B4CC2" w14:textId="4067406A" w:rsidR="0035448A" w:rsidRDefault="0035448A">
          <w:pPr>
            <w:pStyle w:val="TOC2"/>
            <w:rPr>
              <w:rFonts w:asciiTheme="minorHAnsi" w:hAnsiTheme="minorHAnsi" w:cstheme="minorBidi"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37" w:history="1">
            <w:r w:rsidRPr="004702BE">
              <w:rPr>
                <w:rStyle w:val="Hyperlink"/>
                <w:rFonts w:eastAsia="Times New Roman"/>
                <w:b/>
              </w:rPr>
              <w:t>3.4. ThreadActivity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_Toc187587937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7CC9739" w14:textId="477612DC" w:rsidR="0035448A" w:rsidRDefault="0035448A">
          <w:pPr>
            <w:pStyle w:val="TOC1"/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87587938" w:history="1">
            <w:r w:rsidRPr="004702BE">
              <w:rPr>
                <w:rStyle w:val="Hyperlink"/>
                <w:rFonts w:eastAsia="Times New Roman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15902" w14:textId="2ED2635D" w:rsidR="0035448A" w:rsidRDefault="004B6D03">
          <w:pPr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r w:rsidRPr="003D1322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  <w:p w14:paraId="13025537" w14:textId="77777777" w:rsidR="0035448A" w:rsidRDefault="0035448A">
          <w:pPr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</w:p>
        <w:p w14:paraId="20CD44E2" w14:textId="77777777" w:rsidR="0035448A" w:rsidRDefault="0035448A">
          <w:pPr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</w:p>
        <w:p w14:paraId="4F41CB3E" w14:textId="77777777" w:rsidR="0035448A" w:rsidRDefault="0035448A">
          <w:pPr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</w:p>
        <w:p w14:paraId="1F3644FC" w14:textId="77777777" w:rsidR="0035448A" w:rsidRDefault="0035448A">
          <w:pPr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</w:p>
        <w:p w14:paraId="6F568F2A" w14:textId="7DD84546" w:rsidR="004B6D03" w:rsidRPr="003D1322" w:rsidRDefault="00000000">
          <w:pPr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p w14:paraId="6CF4361A" w14:textId="143FF64A" w:rsidR="0053131A" w:rsidRPr="00881088" w:rsidRDefault="0035448A" w:rsidP="0088108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DANH MỤC HÌNH ẢNH</w:t>
      </w:r>
    </w:p>
    <w:p w14:paraId="6FCC7FE6" w14:textId="77777777" w:rsidR="0053131A" w:rsidRPr="003D1322" w:rsidRDefault="0053131A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458770055"/>
        <w:docPartObj>
          <w:docPartGallery w:val="Table of Contents"/>
          <w:docPartUnique/>
        </w:docPartObj>
      </w:sdtPr>
      <w:sdtContent>
        <w:p w14:paraId="13538F85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D1322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r:id="rId10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1. 1 Kiến trúc hệ điều hành android</w:t>
            </w:r>
          </w:hyperlink>
          <w:hyperlink r:id="rId11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D1322">
            <w:rPr>
              <w:rFonts w:ascii="Times New Roman" w:hAnsi="Times New Roman" w:cs="Times New Roman"/>
              <w:sz w:val="28"/>
              <w:szCs w:val="28"/>
            </w:rPr>
            <w:instrText xml:space="preserve"> PAGEREF _heading=h.1jlao46 \h </w:instrText>
          </w:r>
          <w:r w:rsidRPr="003D1322">
            <w:rPr>
              <w:rFonts w:ascii="Times New Roman" w:hAnsi="Times New Roman" w:cs="Times New Roman"/>
              <w:sz w:val="28"/>
              <w:szCs w:val="28"/>
            </w:rPr>
          </w:r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6</w:t>
          </w:r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7B5A9A0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4d34og8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1. 2 Slow Rendering</w:t>
            </w:r>
          </w:hyperlink>
          <w:hyperlink w:anchor="_heading=h.4d34og8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5F391D77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s8eyo1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1. 3 Dropped frame</w:t>
            </w:r>
          </w:hyperlink>
          <w:hyperlink w:anchor="_heading=h.2s8eyo1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2D2C3CDE" w14:textId="77777777" w:rsidR="0053131A" w:rsidRPr="003D1322" w:rsidRDefault="0053131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lnxbz9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1. 4 Xử lý luồng trong ứng dụng</w:t>
            </w:r>
          </w:hyperlink>
          <w:hyperlink w:anchor="_heading=h.lnxbz9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527D3F0" w14:textId="77777777" w:rsidR="0053131A" w:rsidRPr="003D1322" w:rsidRDefault="0053131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-354508248"/>
        <w:docPartObj>
          <w:docPartGallery w:val="Table of Contents"/>
          <w:docPartUnique/>
        </w:docPartObj>
      </w:sdtPr>
      <w:sdtContent>
        <w:p w14:paraId="33FA5603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D1322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25C270EE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z337ya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2. 1 Cơ chế memory mapping</w:t>
            </w:r>
          </w:hyperlink>
          <w:hyperlink w:anchor="_heading=h.z337ya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14:paraId="2F732B03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j2qqm3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2. 2 Cấu trúc Dalvik virtual machine</w:t>
            </w:r>
          </w:hyperlink>
          <w:hyperlink w:anchor="_heading=h.3j2qqm3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14:paraId="7045CFAE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y810tw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2. 3 Sơ đồ hoạt động của Garbage Collection</w:t>
            </w:r>
          </w:hyperlink>
          <w:hyperlink w:anchor="_heading=h.1y810tw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17</w:t>
            </w:r>
          </w:hyperlink>
        </w:p>
        <w:p w14:paraId="413D2BE4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xcytpi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2. 4 Cơ chế cấp phát và giải phóng bộ nhớ</w:t>
            </w:r>
          </w:hyperlink>
          <w:hyperlink w:anchor="_heading=h.2xcytpi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19</w:t>
            </w:r>
          </w:hyperlink>
        </w:p>
        <w:p w14:paraId="62C99009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v1yuxt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2. 5 Cấu hình build grandle</w:t>
            </w:r>
          </w:hyperlink>
          <w:hyperlink w:anchor="_heading=h.1v1yuxt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14:paraId="69A78AAD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7m2jsg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2. 6 Ví dụ Static Activities</w:t>
            </w:r>
          </w:hyperlink>
          <w:hyperlink w:anchor="_heading=h.37m2jsg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30</w:t>
            </w:r>
          </w:hyperlink>
        </w:p>
        <w:p w14:paraId="5B7FEDC8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mrcu09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2. 7 Ví dụ Static Views</w:t>
            </w:r>
          </w:hyperlink>
          <w:hyperlink w:anchor="_heading=h.1mrcu09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31</w:t>
            </w:r>
          </w:hyperlink>
        </w:p>
        <w:p w14:paraId="55D1F0D0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46r0co2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2. 8 Ví dụ Non static Inner Classes</w:t>
            </w:r>
          </w:hyperlink>
          <w:hyperlink w:anchor="_heading=h.46r0co2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31</w:t>
            </w:r>
          </w:hyperlink>
        </w:p>
        <w:p w14:paraId="72104FA0" w14:textId="77777777" w:rsidR="0053131A" w:rsidRPr="003D1322" w:rsidRDefault="0053131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lwamvv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2. 9 Ví dụ Handler và Asynctask</w:t>
            </w:r>
          </w:hyperlink>
          <w:hyperlink w:anchor="_heading=h.2lwamvv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32</w:t>
            </w:r>
          </w:hyperlink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6CB94D3" w14:textId="77777777" w:rsidR="0053131A" w:rsidRPr="003D1322" w:rsidRDefault="0053131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780156309"/>
        <w:docPartObj>
          <w:docPartGallery w:val="Table of Contents"/>
          <w:docPartUnique/>
        </w:docPartObj>
      </w:sdtPr>
      <w:sdtContent>
        <w:p w14:paraId="7B194B79" w14:textId="77777777" w:rsidR="0053131A" w:rsidRPr="003D13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D1322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147165A8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ygebqi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3. 1 Memory leack khi dùng Async Task</w:t>
            </w:r>
          </w:hyperlink>
          <w:hyperlink w:anchor="_heading=h.3ygebqi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14:paraId="5D55ABE1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dlolyb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3. 2 Khắc phục memory leack khi dùng AsyncTask</w:t>
            </w:r>
          </w:hyperlink>
          <w:hyperlink w:anchor="_heading=h.2dlolyb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40</w:t>
            </w:r>
          </w:hyperlink>
        </w:p>
        <w:p w14:paraId="3AAFCC60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cqmetx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3.3 Memory leack khi dùng Handler</w:t>
            </w:r>
          </w:hyperlink>
          <w:hyperlink w:anchor="_heading=h.3cqmetx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40</w:t>
            </w:r>
          </w:hyperlink>
        </w:p>
        <w:p w14:paraId="05405F76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rvwp1q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3. 4 Khắc phục memory leack khi dùng Handler</w:t>
            </w:r>
          </w:hyperlink>
          <w:hyperlink w:anchor="_heading=h.1rvwp1q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41</w:t>
            </w:r>
          </w:hyperlink>
        </w:p>
        <w:p w14:paraId="119AEA84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r0uhxc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3. 5 Memory leack khi sử dụng Static Async Task Activity</w:t>
            </w:r>
          </w:hyperlink>
          <w:hyperlink w:anchor="_heading=h.2r0uhxc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7F2389B7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664s55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3. 6 Khác phục memory leack khi sử dụng Static Async Task Activity</w:t>
            </w:r>
          </w:hyperlink>
          <w:hyperlink w:anchor="_heading=h.1664s55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43</w:t>
            </w:r>
          </w:hyperlink>
        </w:p>
        <w:p w14:paraId="1167216D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5b2l0r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3. 7 Memory leack khi sử dụng Thread Activity</w:t>
            </w:r>
          </w:hyperlink>
          <w:hyperlink w:anchor="_heading=h.25b2l0r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14:paraId="3C7A1476" w14:textId="77777777" w:rsidR="0053131A" w:rsidRPr="003D1322" w:rsidRDefault="005313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kgcv8k">
            <w:r w:rsidRPr="003D1322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Hình 3. 8 Khắc phục memory leack khi sử dụng Thread Activity</w:t>
            </w:r>
          </w:hyperlink>
          <w:hyperlink w:anchor="_heading=h.kgcv8k">
            <w:r w:rsidRPr="003D13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45</w:t>
            </w:r>
          </w:hyperlink>
        </w:p>
        <w:p w14:paraId="326FBFBF" w14:textId="77777777" w:rsidR="0053131A" w:rsidRPr="003D1322" w:rsidRDefault="00000000">
          <w:pPr>
            <w:rPr>
              <w:rFonts w:ascii="Times New Roman" w:hAnsi="Times New Roman" w:cs="Times New Roman"/>
              <w:sz w:val="28"/>
              <w:szCs w:val="28"/>
            </w:rPr>
          </w:pPr>
          <w:r w:rsidRPr="003D132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41BC3CE" w14:textId="77777777" w:rsidR="0053131A" w:rsidRPr="003D1322" w:rsidRDefault="0053131A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383358E7" w14:textId="77777777" w:rsidR="0053131A" w:rsidRPr="003D1322" w:rsidRDefault="0053131A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3765B6A2" w14:textId="240DDB62" w:rsidR="0053131A" w:rsidRPr="003D1322" w:rsidRDefault="00000000" w:rsidP="0035448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D1322">
        <w:rPr>
          <w:rFonts w:ascii="Times New Roman" w:hAnsi="Times New Roman" w:cs="Times New Roman"/>
          <w:sz w:val="28"/>
          <w:szCs w:val="28"/>
        </w:rPr>
        <w:br w:type="page"/>
      </w:r>
      <w:r w:rsidR="0035448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         </w:t>
      </w: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LỜI MỞ ĐẦU</w:t>
      </w:r>
    </w:p>
    <w:p w14:paraId="541C2DC2" w14:textId="77777777" w:rsidR="0053131A" w:rsidRPr="003D1322" w:rsidRDefault="0053131A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58143B33" w14:textId="77777777" w:rsidR="0053131A" w:rsidRPr="003D1322" w:rsidRDefault="00000000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nay Công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vô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tin.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tiềm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hẹn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bậc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2FF78F" w14:textId="77777777" w:rsidR="0053131A" w:rsidRPr="003D1322" w:rsidRDefault="00000000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phú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Các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J2ME, Android, IOS, Web bases Mobile Application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38EF3C" w14:textId="77777777" w:rsidR="0053131A" w:rsidRPr="003D132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ind w:firstLine="41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Trong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năm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trở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thừa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việt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tiên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nay. Android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chóng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cạnh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tranh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mạnh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lai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ưa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chuộng.</w:t>
      </w:r>
    </w:p>
    <w:p w14:paraId="153E92D0" w14:textId="77777777" w:rsidR="0053131A" w:rsidRPr="003D1322" w:rsidRDefault="00000000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qua.  Các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2013.  Các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nhắm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 Các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khía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C92EA04" w14:textId="77777777" w:rsidR="0053131A" w:rsidRPr="003D1322" w:rsidRDefault="00000000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vậy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?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application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tới.</w:t>
      </w:r>
    </w:p>
    <w:p w14:paraId="4B2854A0" w14:textId="77777777" w:rsidR="0053131A" w:rsidRPr="003D1322" w:rsidRDefault="0053131A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96DC22" w14:textId="77777777" w:rsidR="0035448A" w:rsidRDefault="0035448A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  <w:bookmarkStart w:id="1" w:name="_heading=h.b2lhjlcm2eja" w:colFirst="0" w:colLast="0"/>
      <w:bookmarkStart w:id="2" w:name="_heading=h.30j0zll" w:colFirst="0" w:colLast="0"/>
      <w:bookmarkStart w:id="3" w:name="_heading=h.1fob9te" w:colFirst="0" w:colLast="0"/>
      <w:bookmarkStart w:id="4" w:name="_heading=h.3znysh7" w:colFirst="0" w:colLast="0"/>
      <w:bookmarkEnd w:id="1"/>
      <w:bookmarkEnd w:id="2"/>
      <w:bookmarkEnd w:id="3"/>
      <w:bookmarkEnd w:id="4"/>
    </w:p>
    <w:p w14:paraId="75D6F1D8" w14:textId="77777777" w:rsidR="0035448A" w:rsidRPr="003D1322" w:rsidRDefault="0035448A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</w:p>
    <w:p w14:paraId="2FD62E09" w14:textId="076510BF" w:rsidR="00596426" w:rsidRDefault="0035448A" w:rsidP="0035448A">
      <w:pPr>
        <w:pStyle w:val="Heading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          </w:t>
      </w:r>
      <w:bookmarkStart w:id="5" w:name="_Toc187587893"/>
      <w:r w:rsidR="00596426"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CHƯƠNG 1: TỔNG QUAN TỐI ƯU </w:t>
      </w:r>
      <w:bookmarkStart w:id="6" w:name="_heading=h.c0dh0yeu9r1e" w:colFirst="0" w:colLast="0"/>
      <w:bookmarkEnd w:id="6"/>
      <w:r w:rsidR="00596426"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PHẦN DI ĐỘNG</w:t>
      </w:r>
      <w:bookmarkEnd w:id="5"/>
    </w:p>
    <w:p w14:paraId="4B68ADFC" w14:textId="77777777" w:rsidR="0035448A" w:rsidRPr="0035448A" w:rsidRDefault="0035448A" w:rsidP="0035448A"/>
    <w:p w14:paraId="46B0D853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heading=h.2et92p0" w:colFirst="0" w:colLast="0"/>
      <w:bookmarkStart w:id="8" w:name="_Toc187587894"/>
      <w:bookmarkEnd w:id="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1.1. 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Android </w:t>
      </w:r>
      <w:r w:rsidRPr="003D13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8162C95" wp14:editId="55B91164">
                <wp:simplePos x="0" y="0"/>
                <wp:positionH relativeFrom="column">
                  <wp:posOffset>476250</wp:posOffset>
                </wp:positionH>
                <wp:positionV relativeFrom="paragraph">
                  <wp:posOffset>3595433</wp:posOffset>
                </wp:positionV>
                <wp:extent cx="4670425" cy="262890"/>
                <wp:effectExtent l="0" t="0" r="0" b="0"/>
                <wp:wrapTopAndBottom distT="0" distB="0"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20313" y="3658080"/>
                          <a:ext cx="465137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B19B7" w14:textId="77777777" w:rsidR="00596426" w:rsidRDefault="00596426" w:rsidP="00596426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Hình 1.  SEQ Hình_1. \* ARABIC 1 Kiến trúc hệ điều hành android</w:t>
                            </w:r>
                          </w:p>
                          <w:p w14:paraId="7BB6297D" w14:textId="77777777" w:rsidR="00596426" w:rsidRDefault="00596426" w:rsidP="00596426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</w:p>
                          <w:p w14:paraId="1662A077" w14:textId="77777777" w:rsidR="00596426" w:rsidRDefault="00596426" w:rsidP="00596426">
                            <w:pPr>
                              <w:spacing w:after="20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162C95" id="Rectangle 111" o:spid="_x0000_s1026" style="position:absolute;margin-left:37.5pt;margin-top:283.1pt;width:367.75pt;height:20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" stroked="f">
                <v:textbox inset="0,0,0,0">
                  <w:txbxContent>
                    <w:p w14:paraId="051B19B7" w14:textId="77777777" w:rsidR="00596426" w:rsidRDefault="00596426" w:rsidP="00596426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i/>
                          <w:color w:val="000000"/>
                          <w:sz w:val="24"/>
                        </w:rPr>
                        <w:t>Hình 1.  SEQ Hình_1. \* ARABIC 1 Kiến trúc hệ điều hành android</w:t>
                      </w:r>
                    </w:p>
                    <w:p w14:paraId="7BB6297D" w14:textId="77777777" w:rsidR="00596426" w:rsidRDefault="00596426" w:rsidP="00596426">
                      <w:pPr>
                        <w:spacing w:line="258" w:lineRule="auto"/>
                        <w:jc w:val="center"/>
                        <w:textDirection w:val="btLr"/>
                      </w:pPr>
                    </w:p>
                    <w:p w14:paraId="1662A077" w14:textId="77777777" w:rsidR="00596426" w:rsidRDefault="00596426" w:rsidP="00596426">
                      <w:pPr>
                        <w:spacing w:after="20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bookmarkEnd w:id="8"/>
    </w:p>
    <w:p w14:paraId="0967C5D1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Linux,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riêng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minh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Ban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ty Android Inc.,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dưới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hỗ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Google.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2005, Google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mua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  <w:r w:rsidRPr="003D1322">
        <w:rPr>
          <w:rFonts w:ascii="Times New Roman" w:hAnsi="Times New Roman" w:cs="Times New Roman"/>
          <w:noProof/>
          <w:sz w:val="28"/>
          <w:szCs w:val="28"/>
        </w:rPr>
        <w:drawing>
          <wp:anchor distT="114300" distB="114300" distL="114300" distR="114300" simplePos="0" relativeHeight="251662336" behindDoc="0" locked="0" layoutInCell="1" hidden="0" allowOverlap="1" wp14:anchorId="37DD0B2F" wp14:editId="3602EC75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486400" cy="3141759"/>
            <wp:effectExtent l="0" t="0" r="0" b="0"/>
            <wp:wrapTopAndBottom distT="114300" distB="114300"/>
            <wp:docPr id="13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1C9859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xây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dựa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Linux,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tùy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chỉnh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nhằm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môi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Với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rộng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ngừng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mẻ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7D0D7BB9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9506FE8" w14:textId="77777777" w:rsidR="00596426" w:rsidRPr="003D1322" w:rsidRDefault="00596426" w:rsidP="00596426">
      <w:pP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>Điểm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E1C8F5" w14:textId="77777777" w:rsidR="00596426" w:rsidRPr="003D1322" w:rsidRDefault="00596426" w:rsidP="00596426">
      <w:pP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hay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thậm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E74942" w14:textId="77777777" w:rsidR="00596426" w:rsidRPr="003D1322" w:rsidRDefault="00596426" w:rsidP="00596426">
      <w:pPr>
        <w:shd w:val="clear" w:color="auto" w:fill="FFFFFF"/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F20BF9" w14:textId="77777777" w:rsidR="00596426" w:rsidRPr="003D1322" w:rsidRDefault="00596426" w:rsidP="00596426">
      <w:pPr>
        <w:shd w:val="clear" w:color="auto" w:fill="FFFFFF"/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C1FC44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heading=h.tyjcwt" w:colFirst="0" w:colLast="0"/>
      <w:bookmarkStart w:id="10" w:name="_Toc187587895"/>
      <w:bookmarkEnd w:id="9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1.2.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Tổng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động</w:t>
      </w:r>
      <w:bookmarkEnd w:id="10"/>
      <w:proofErr w:type="spellEnd"/>
    </w:p>
    <w:p w14:paraId="54F78801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nay,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smartphone,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TV,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297D42" w14:textId="77777777" w:rsidR="00596426" w:rsidRPr="003D1322" w:rsidRDefault="00596426" w:rsidP="00596426">
      <w:pPr>
        <w:pStyle w:val="Heading4"/>
        <w:keepNext w:val="0"/>
        <w:keepLines w:val="0"/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1" w:name="_heading=h.qd3ryivfdo1a" w:colFirst="0" w:colLast="0"/>
      <w:bookmarkEnd w:id="11"/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Thách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Android</w:t>
      </w:r>
    </w:p>
    <w:p w14:paraId="4DB72039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PC hay laptop:</w:t>
      </w:r>
    </w:p>
    <w:p w14:paraId="055BFCFB" w14:textId="77777777" w:rsidR="00596426" w:rsidRPr="003D1322" w:rsidRDefault="00596426" w:rsidP="00596426">
      <w:pPr>
        <w:numPr>
          <w:ilvl w:val="0"/>
          <w:numId w:val="40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</w:p>
    <w:p w14:paraId="3504ED98" w14:textId="77777777" w:rsidR="00596426" w:rsidRPr="003D1322" w:rsidRDefault="00596426" w:rsidP="00596426">
      <w:pPr>
        <w:numPr>
          <w:ilvl w:val="0"/>
          <w:numId w:val="4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Vi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</w:p>
    <w:p w14:paraId="191BB3D7" w14:textId="77777777" w:rsidR="00596426" w:rsidRPr="003D1322" w:rsidRDefault="00596426" w:rsidP="00596426">
      <w:pPr>
        <w:numPr>
          <w:ilvl w:val="0"/>
          <w:numId w:val="4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</w:p>
    <w:p w14:paraId="56CF0DDB" w14:textId="77777777" w:rsidR="00596426" w:rsidRPr="003D1322" w:rsidRDefault="00596426" w:rsidP="00596426">
      <w:pPr>
        <w:numPr>
          <w:ilvl w:val="0"/>
          <w:numId w:val="40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pin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</w:p>
    <w:p w14:paraId="605360B9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vừa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gramStart"/>
      <w:r w:rsidRPr="003D1322">
        <w:rPr>
          <w:rFonts w:ascii="Times New Roman" w:eastAsia="Times New Roman" w:hAnsi="Times New Roman" w:cs="Times New Roman"/>
          <w:sz w:val="28"/>
          <w:szCs w:val="28"/>
        </w:rPr>
        <w:t>an</w:t>
      </w:r>
      <w:proofErr w:type="gram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vừa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B2950F" w14:textId="77777777" w:rsidR="00596426" w:rsidRPr="003D1322" w:rsidRDefault="00596426" w:rsidP="00596426">
      <w:pPr>
        <w:pStyle w:val="Heading4"/>
        <w:keepNext w:val="0"/>
        <w:keepLines w:val="0"/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2" w:name="_heading=h.en0zpfyn0bxr" w:colFirst="0" w:colLast="0"/>
      <w:bookmarkEnd w:id="12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Nguyên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Tắc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Dụng</w:t>
      </w:r>
      <w:proofErr w:type="spellEnd"/>
    </w:p>
    <w:p w14:paraId="530D6A51" w14:textId="77777777" w:rsidR="00596426" w:rsidRPr="003D1322" w:rsidRDefault="00596426" w:rsidP="00596426">
      <w:pPr>
        <w:numPr>
          <w:ilvl w:val="0"/>
          <w:numId w:val="7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</w:p>
    <w:p w14:paraId="44B487A8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C516E4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>Tắt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broadcast receiver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00C0106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pin.</w:t>
      </w:r>
    </w:p>
    <w:p w14:paraId="378FEEA4" w14:textId="77777777" w:rsidR="00596426" w:rsidRPr="003D1322" w:rsidRDefault="00596426" w:rsidP="00596426">
      <w:pPr>
        <w:numPr>
          <w:ilvl w:val="0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</w:p>
    <w:p w14:paraId="27C2CA8B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E0FC7A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42C730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cache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E04173" w14:textId="77777777" w:rsidR="00596426" w:rsidRPr="003D1322" w:rsidRDefault="00596426" w:rsidP="00596426">
      <w:pPr>
        <w:numPr>
          <w:ilvl w:val="0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</w:p>
    <w:p w14:paraId="123B976C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framework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2CB805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Cài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luồng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9C4A9E" w14:textId="77777777" w:rsidR="00596426" w:rsidRPr="003D1322" w:rsidRDefault="00596426" w:rsidP="00596426">
      <w:pPr>
        <w:numPr>
          <w:ilvl w:val="0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</w:p>
    <w:p w14:paraId="47E76F15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9D50BF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API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2F7A3D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SQLite.</w:t>
      </w:r>
    </w:p>
    <w:p w14:paraId="2271619C" w14:textId="77777777" w:rsidR="00596426" w:rsidRPr="003D1322" w:rsidRDefault="00596426" w:rsidP="00596426">
      <w:pPr>
        <w:pStyle w:val="Heading4"/>
        <w:keepNext w:val="0"/>
        <w:keepLines w:val="0"/>
        <w:numPr>
          <w:ilvl w:val="1"/>
          <w:numId w:val="77"/>
        </w:numPr>
        <w:spacing w:before="0" w:line="259" w:lineRule="auto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3" w:name="_heading=h.yzxd83r2gd18" w:colFirst="0" w:colLast="0"/>
      <w:bookmarkEnd w:id="13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Quy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Dựa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Giai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Đoạn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Phát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Triển</w:t>
      </w:r>
      <w:proofErr w:type="spellEnd"/>
    </w:p>
    <w:p w14:paraId="72BA636D" w14:textId="77777777" w:rsidR="00596426" w:rsidRPr="003D1322" w:rsidRDefault="00596426" w:rsidP="00596426">
      <w:pPr>
        <w:numPr>
          <w:ilvl w:val="0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Giai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</w:p>
    <w:p w14:paraId="738550EB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7E3F2E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4AB2A2" w14:textId="77777777" w:rsidR="00596426" w:rsidRPr="003D1322" w:rsidRDefault="00596426" w:rsidP="00596426">
      <w:pPr>
        <w:numPr>
          <w:ilvl w:val="0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Giai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Phát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6B3D269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9BCCCE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0CB954" w14:textId="77777777" w:rsidR="00596426" w:rsidRPr="003D1322" w:rsidRDefault="00596426" w:rsidP="00596426">
      <w:pPr>
        <w:numPr>
          <w:ilvl w:val="0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Giai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</w:p>
    <w:p w14:paraId="6A2E91B9" w14:textId="77777777" w:rsidR="00596426" w:rsidRPr="003D1322" w:rsidRDefault="00596426" w:rsidP="00596426">
      <w:pPr>
        <w:numPr>
          <w:ilvl w:val="1"/>
          <w:numId w:val="7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799479E" w14:textId="77777777" w:rsidR="00596426" w:rsidRPr="003D1322" w:rsidRDefault="00596426" w:rsidP="00596426">
      <w:pPr>
        <w:numPr>
          <w:ilvl w:val="1"/>
          <w:numId w:val="7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5D30F8" w14:textId="77777777" w:rsidR="00596426" w:rsidRPr="003D1322" w:rsidRDefault="00596426" w:rsidP="00596426">
      <w:pPr>
        <w:pStyle w:val="Heading4"/>
        <w:keepNext w:val="0"/>
        <w:keepLines w:val="0"/>
        <w:spacing w:before="240" w:after="40" w:line="259" w:lineRule="auto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4" w:name="_heading=h.iohyq017ns3y" w:colFirst="0" w:colLast="0"/>
      <w:bookmarkEnd w:id="14"/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Luận</w:t>
      </w:r>
    </w:p>
    <w:p w14:paraId="082C7942" w14:textId="030AB6A7" w:rsidR="00596426" w:rsidRPr="003D1322" w:rsidRDefault="003D1322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ngừng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nghỉ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bối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vừa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vừa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tranh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348077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120"/>
        <w:ind w:left="180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12481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5" w:name="_heading=h.3dy6vkm" w:colFirst="0" w:colLast="0"/>
      <w:bookmarkStart w:id="16" w:name="_Toc187587896"/>
      <w:bookmarkEnd w:id="15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1.3.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hưởng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xuất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bookmarkEnd w:id="16"/>
      <w:proofErr w:type="spellEnd"/>
    </w:p>
    <w:p w14:paraId="42524972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7" w:name="_heading=h.1t3h5sf" w:colFirst="0" w:colLast="0"/>
      <w:bookmarkStart w:id="18" w:name="_Toc187587897"/>
      <w:bookmarkEnd w:id="1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1.3.1 Slow Rendering</w:t>
      </w:r>
      <w:bookmarkEnd w:id="18"/>
    </w:p>
    <w:p w14:paraId="69D8796C" w14:textId="4E8F726A" w:rsidR="00596426" w:rsidRPr="003D1322" w:rsidRDefault="00596426" w:rsidP="00596426">
      <w:pPr>
        <w:shd w:val="clear" w:color="auto" w:fill="FFFFFF"/>
        <w:spacing w:before="120"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        Slow Rendering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designer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Rendering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ở 60 FPS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delay.</w:t>
      </w:r>
    </w:p>
    <w:sdt>
      <w:sdtPr>
        <w:rPr>
          <w:rFonts w:ascii="Times New Roman" w:hAnsi="Times New Roman" w:cs="Times New Roman"/>
          <w:sz w:val="28"/>
          <w:szCs w:val="28"/>
        </w:rPr>
        <w:tag w:val="goog_rdk_1"/>
        <w:id w:val="-1820177498"/>
      </w:sdtPr>
      <w:sdtContent>
        <w:p w14:paraId="30B70A5D" w14:textId="77777777" w:rsidR="00596426" w:rsidRPr="003D1322" w:rsidRDefault="00596426">
          <w:pPr>
            <w:numPr>
              <w:ilvl w:val="0"/>
              <w:numId w:val="30"/>
            </w:numPr>
            <w:pBdr>
              <w:top w:val="nil"/>
              <w:left w:val="nil"/>
              <w:bottom w:val="nil"/>
              <w:right w:val="nil"/>
              <w:between w:val="nil"/>
            </w:pBdr>
            <w:shd w:val="clear" w:color="auto" w:fill="FFFFFF"/>
            <w:spacing w:before="120" w:after="0"/>
            <w:jc w:val="both"/>
            <w:rPr>
              <w:rFonts w:ascii="Times New Roman" w:hAnsi="Times New Roman" w:cs="Times New Roman"/>
              <w:color w:val="000000"/>
              <w:sz w:val="28"/>
              <w:szCs w:val="28"/>
            </w:rPr>
            <w:pPrChange w:id="19" w:author="Anh Hoàng" w:date="2025-01-11T16:55:00Z">
              <w:pPr>
                <w:numPr>
                  <w:numId w:val="29"/>
                </w:num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hd w:val="clear" w:color="auto" w:fill="FFFFFF"/>
                <w:spacing w:before="120" w:after="0"/>
                <w:ind w:left="720" w:hanging="360"/>
                <w:jc w:val="both"/>
              </w:pPr>
            </w:pPrChange>
          </w:pPr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Nguyên </w:t>
          </w:r>
          <w:proofErr w:type="spellStart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nhân</w:t>
          </w:r>
          <w:proofErr w:type="spellEnd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: </w:t>
          </w:r>
        </w:p>
      </w:sdtContent>
    </w:sdt>
    <w:p w14:paraId="79155B5D" w14:textId="77777777" w:rsidR="00596426" w:rsidRPr="003D1322" w:rsidRDefault="00596426" w:rsidP="00596426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gắng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16ms.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logic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update screen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16ms.</w:t>
      </w:r>
    </w:p>
    <w:p w14:paraId="435EE6DC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9360AF0" wp14:editId="194E6924">
            <wp:extent cx="5014913" cy="1743075"/>
            <wp:effectExtent l="0" t="0" r="0" b="0"/>
            <wp:docPr id="1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B6B4D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1. 2 Slow Rendering</w:t>
      </w:r>
    </w:p>
    <w:p w14:paraId="58E03998" w14:textId="77777777" w:rsidR="00596426" w:rsidRPr="003D1322" w:rsidRDefault="00596426" w:rsidP="00596426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xảy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logic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16ms:</w:t>
      </w:r>
    </w:p>
    <w:p w14:paraId="2D0E6725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243649" wp14:editId="38436ECE">
            <wp:extent cx="6002492" cy="1885227"/>
            <wp:effectExtent l="0" t="0" r="0" b="0"/>
            <wp:docPr id="137" name="image27.png" descr="https://images.viblo.asia/full/a4740cd0-6cee-49c2-8205-2e9ffe6d170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https://images.viblo.asia/full/a4740cd0-6cee-49c2-8205-2e9ffe6d170f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492" cy="1885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7B1A3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1. 3 Dropped frame</w:t>
      </w:r>
    </w:p>
    <w:p w14:paraId="028680BA" w14:textId="77777777" w:rsidR="00596426" w:rsidRPr="003D1322" w:rsidRDefault="00596426" w:rsidP="00596426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dropped frame</w:t>
      </w: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xảy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24ms,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gắng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màn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sẵn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sàng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Do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do,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thấy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bức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xảy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32ms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16ms.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frame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qua, animation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D05101F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tag w:val="goog_rdk_2"/>
        <w:id w:val="2067681800"/>
      </w:sdtPr>
      <w:sdtContent>
        <w:p w14:paraId="46486A14" w14:textId="77777777" w:rsidR="00596426" w:rsidRPr="003D1322" w:rsidRDefault="00596426">
          <w:pPr>
            <w:numPr>
              <w:ilvl w:val="0"/>
              <w:numId w:val="30"/>
            </w:numPr>
            <w:pBdr>
              <w:top w:val="nil"/>
              <w:left w:val="nil"/>
              <w:bottom w:val="nil"/>
              <w:right w:val="nil"/>
              <w:between w:val="nil"/>
            </w:pBdr>
            <w:shd w:val="clear" w:color="auto" w:fill="FFFFFF"/>
            <w:spacing w:after="0"/>
            <w:jc w:val="both"/>
            <w:rPr>
              <w:rFonts w:ascii="Times New Roman" w:hAnsi="Times New Roman" w:cs="Times New Roman"/>
              <w:color w:val="000000"/>
              <w:sz w:val="28"/>
              <w:szCs w:val="28"/>
            </w:rPr>
            <w:pPrChange w:id="20" w:author="Anh Hoàng" w:date="2025-01-11T16:55:00Z">
              <w:pPr>
                <w:numPr>
                  <w:numId w:val="29"/>
                </w:num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hd w:val="clear" w:color="auto" w:fill="FFFFFF"/>
                <w:spacing w:after="0"/>
                <w:ind w:left="720" w:hanging="360"/>
                <w:jc w:val="both"/>
              </w:pPr>
            </w:pPrChange>
          </w:pPr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Công </w:t>
          </w:r>
          <w:proofErr w:type="spellStart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cụ</w:t>
          </w:r>
          <w:proofErr w:type="spellEnd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giúp</w:t>
          </w:r>
          <w:proofErr w:type="spellEnd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cải</w:t>
          </w:r>
          <w:proofErr w:type="spellEnd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thiện</w:t>
          </w:r>
          <w:proofErr w:type="spellEnd"/>
          <w:r w:rsidRPr="003D1322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: </w:t>
          </w:r>
        </w:p>
      </w:sdtContent>
    </w:sdt>
    <w:p w14:paraId="631A5290" w14:textId="77777777" w:rsidR="00596426" w:rsidRPr="003D1322" w:rsidRDefault="00596426" w:rsidP="00596426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Hierarchy Viewer:</w:t>
      </w:r>
    </w:p>
    <w:p w14:paraId="03DE3B3A" w14:textId="77777777" w:rsidR="00596426" w:rsidRPr="003D1322" w:rsidRDefault="00596426" w:rsidP="00596426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Hierarchy Viewer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tool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Android Device Monitor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 speed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view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 hierarchy.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performance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view hierarchy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giản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hoá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hierarchy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overdraw.</w:t>
      </w:r>
    </w:p>
    <w:p w14:paraId="7F92DC89" w14:textId="77777777" w:rsidR="00596426" w:rsidRPr="003D1322" w:rsidRDefault="00596426" w:rsidP="00596426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Profile GPU Rendering:</w:t>
      </w:r>
    </w:p>
    <w:p w14:paraId="40236403" w14:textId="77777777" w:rsidR="00596426" w:rsidRPr="003D1322" w:rsidRDefault="00596426" w:rsidP="00596426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Profile GPU Rendering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biểu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diễn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render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frame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UI window so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chuẩn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16ms.</w:t>
      </w:r>
    </w:p>
    <w:p w14:paraId="28C0A4D4" w14:textId="77777777" w:rsidR="00596426" w:rsidRPr="003D1322" w:rsidRDefault="00596426" w:rsidP="00596426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801569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1" w:name="_heading=h.17dp8vu" w:colFirst="0" w:colLast="0"/>
      <w:bookmarkStart w:id="22" w:name="_Toc187587898"/>
      <w:bookmarkEnd w:id="21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1.3.2 Layout</w:t>
      </w:r>
      <w:bookmarkEnd w:id="22"/>
    </w:p>
    <w:p w14:paraId="29C2200F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Layout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hưởng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kém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layout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đầy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chậm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widget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layout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layout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nested instance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LinearLayout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view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sâu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17549ACC" w14:textId="3DA50023" w:rsidR="00596426" w:rsidRPr="003D1322" w:rsidRDefault="00596426" w:rsidP="00596426">
      <w:pPr>
        <w:pStyle w:val="ListParagraph"/>
        <w:numPr>
          <w:ilvl w:val="0"/>
          <w:numId w:val="85"/>
        </w:num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layout:</w:t>
      </w:r>
    </w:p>
    <w:p w14:paraId="23C33DB2" w14:textId="697752AC" w:rsidR="00596426" w:rsidRPr="003D1322" w:rsidRDefault="00596426" w:rsidP="00596426">
      <w:pPr>
        <w:pStyle w:val="ListParagraph"/>
        <w:numPr>
          <w:ilvl w:val="0"/>
          <w:numId w:val="84"/>
        </w:numPr>
        <w:spacing w:after="12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layout hierarchy</w:t>
      </w:r>
    </w:p>
    <w:p w14:paraId="14228CA1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basic layout structure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Tuy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widget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khởi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layout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nested instance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LinearLayout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view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sâu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nữa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nested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instance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LinearLayout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layout_weight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parameter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do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measure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hai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lần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inflate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ListView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GridView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C79A5BD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D80A0E" w14:textId="3B33574D" w:rsidR="00596426" w:rsidRPr="003D1322" w:rsidRDefault="00596426" w:rsidP="00596426">
      <w:pPr>
        <w:pStyle w:val="ListParagraph"/>
        <w:numPr>
          <w:ilvl w:val="0"/>
          <w:numId w:val="84"/>
        </w:numPr>
        <w:spacing w:after="12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Tái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layout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&lt;layout&gt;</w:t>
      </w:r>
    </w:p>
    <w:p w14:paraId="48069ABB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Tái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mạnh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phức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tạp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yes/no button panel,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custom progress bar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description text.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cứ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chung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extract,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riêng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include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vật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UI component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viết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custom View,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layout file.</w:t>
      </w:r>
    </w:p>
    <w:p w14:paraId="406ADFBF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168271" w14:textId="2E1A17D2" w:rsidR="00596426" w:rsidRPr="003D1322" w:rsidRDefault="00596426" w:rsidP="00596426">
      <w:pPr>
        <w:pStyle w:val="ListParagraph"/>
        <w:numPr>
          <w:ilvl w:val="0"/>
          <w:numId w:val="84"/>
        </w:numPr>
        <w:spacing w:after="12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>Loading Views on Demand</w:t>
      </w:r>
    </w:p>
    <w:p w14:paraId="7D972401" w14:textId="77777777" w:rsidR="00596426" w:rsidRPr="003D1322" w:rsidRDefault="00596426" w:rsidP="00596426">
      <w:pPr>
        <w:spacing w:after="120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Thỉnh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thoảng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layout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view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Cho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item detail, progress indicator,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undo message,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memory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render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loading view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A4D3D57" w14:textId="77777777" w:rsidR="00596426" w:rsidRPr="003D1322" w:rsidRDefault="00596426" w:rsidP="00596426">
      <w:pPr>
        <w:spacing w:after="120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36F98F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3" w:name="_heading=h.3rdcrjn" w:colFirst="0" w:colLast="0"/>
      <w:bookmarkStart w:id="24" w:name="_Toc187587899"/>
      <w:bookmarkEnd w:id="23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1.3.3 Power Usage</w:t>
      </w:r>
      <w:bookmarkEnd w:id="24"/>
    </w:p>
    <w:p w14:paraId="0810E3AE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Battery Usage Reduction 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android development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vậy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hoá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cuối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cùng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chân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lần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gỡ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cài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hao pin.</w:t>
      </w:r>
    </w:p>
    <w:p w14:paraId="0AFB4017" w14:textId="7A1312AD" w:rsidR="00596426" w:rsidRPr="003D1322" w:rsidRDefault="00596426" w:rsidP="00C16D61">
      <w:pPr>
        <w:pStyle w:val="ListParagraph"/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63D65678" w14:textId="77777777" w:rsidR="00596426" w:rsidRPr="003D1322" w:rsidRDefault="00596426" w:rsidP="00596426">
      <w:pPr>
        <w:numPr>
          <w:ilvl w:val="0"/>
          <w:numId w:val="60"/>
        </w:numPr>
        <w:shd w:val="clear" w:color="auto" w:fill="FFFFFF"/>
        <w:spacing w:before="280"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network call.</w:t>
      </w:r>
    </w:p>
    <w:p w14:paraId="30C02890" w14:textId="77777777" w:rsidR="00596426" w:rsidRPr="003D1322" w:rsidRDefault="00596426" w:rsidP="00596426">
      <w:pPr>
        <w:numPr>
          <w:ilvl w:val="0"/>
          <w:numId w:val="60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wake lock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6E0F686" w14:textId="77777777" w:rsidR="00596426" w:rsidRPr="003D1322" w:rsidRDefault="00596426" w:rsidP="00596426">
      <w:pPr>
        <w:numPr>
          <w:ilvl w:val="0"/>
          <w:numId w:val="60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GPS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cẩn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thận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5E6732" w14:textId="77777777" w:rsidR="00596426" w:rsidRPr="003D1322" w:rsidRDefault="00596426" w:rsidP="00596426">
      <w:pPr>
        <w:numPr>
          <w:ilvl w:val="0"/>
          <w:numId w:val="60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Alarm manager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cẩn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thận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A9ADF3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5" w:name="_heading=h.26in1rg" w:colFirst="0" w:colLast="0"/>
      <w:bookmarkStart w:id="26" w:name="_Toc187587900"/>
      <w:bookmarkEnd w:id="25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1.3.4 Multithreading</w:t>
      </w:r>
      <w:bookmarkEnd w:id="26"/>
    </w:p>
    <w:p w14:paraId="0F831361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Thread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luồng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java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 thread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main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hyperlink r:id="rId15">
        <w:r w:rsidRPr="003D1322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JVM</w:t>
        </w:r>
      </w:hyperlink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main()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bởi</w:t>
      </w:r>
      <w:proofErr w:type="spellEnd"/>
      <w:r w:rsidRPr="003D1322">
        <w:rPr>
          <w:rFonts w:ascii="Times New Roman" w:hAnsi="Times New Roman" w:cs="Times New Roman"/>
          <w:sz w:val="28"/>
          <w:szCs w:val="28"/>
        </w:rPr>
        <w:fldChar w:fldCharType="begin"/>
      </w:r>
      <w:r w:rsidRPr="003D1322">
        <w:rPr>
          <w:rFonts w:ascii="Times New Roman" w:hAnsi="Times New Roman" w:cs="Times New Roman"/>
          <w:sz w:val="28"/>
          <w:szCs w:val="28"/>
        </w:rPr>
        <w:instrText>HYPERLINK "https://shareprogramming.net/main-thread-trong-java/" \h</w:instrText>
      </w:r>
      <w:r w:rsidRPr="003D1322">
        <w:rPr>
          <w:rFonts w:ascii="Times New Roman" w:hAnsi="Times New Roman" w:cs="Times New Roman"/>
          <w:sz w:val="28"/>
          <w:szCs w:val="28"/>
        </w:rPr>
      </w:r>
      <w:r w:rsidRPr="003D1322">
        <w:rPr>
          <w:rFonts w:ascii="Times New Roman" w:hAnsi="Times New Roman" w:cs="Times New Roman"/>
          <w:sz w:val="28"/>
          <w:szCs w:val="28"/>
        </w:rPr>
        <w:fldChar w:fldCharType="separate"/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 main thread</w:t>
      </w:r>
      <w:r w:rsidRPr="003D1322">
        <w:rPr>
          <w:rFonts w:ascii="Times New Roman" w:hAnsi="Times New Roman" w:cs="Times New Roman"/>
          <w:sz w:val="28"/>
          <w:szCs w:val="28"/>
        </w:rPr>
        <w:fldChar w:fldCharType="end"/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328B2A62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Multithreading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luồng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 (main thread)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Hãy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tưởng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 CPU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riêng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CPU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1FE5C9A5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CPU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chia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luân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khoảng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CPU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CPU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Với CPU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 </w:t>
      </w:r>
      <w:proofErr w:type="spellStart"/>
      <w:proofErr w:type="gram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 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proofErr w:type="gram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khoảng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sang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4D7582D3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ind w:left="360"/>
        <w:jc w:val="center"/>
        <w:rPr>
          <w:rFonts w:ascii="Times New Roman" w:eastAsia="Times New Roman" w:hAnsi="Times New Roman" w:cs="Times New Roman"/>
          <w:i/>
          <w:color w:val="44546A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i/>
          <w:noProof/>
          <w:sz w:val="28"/>
          <w:szCs w:val="28"/>
        </w:rPr>
        <w:lastRenderedPageBreak/>
        <w:drawing>
          <wp:inline distT="114300" distB="114300" distL="114300" distR="114300" wp14:anchorId="0DFE980D" wp14:editId="7B1BDB93">
            <wp:extent cx="5943600" cy="3352800"/>
            <wp:effectExtent l="0" t="0" r="0" b="0"/>
            <wp:docPr id="1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8C839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1. 4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luồng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dụng</w:t>
      </w:r>
      <w:proofErr w:type="spellEnd"/>
    </w:p>
    <w:p w14:paraId="2795F7F1" w14:textId="77777777" w:rsidR="00596426" w:rsidRPr="003D1322" w:rsidRDefault="00596426" w:rsidP="00596426">
      <w:pPr>
        <w:shd w:val="clear" w:color="auto" w:fill="FFFFFF"/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multithreading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 Các </w:t>
      </w:r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thread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 </w:t>
      </w:r>
    </w:p>
    <w:p w14:paraId="3F55AC19" w14:textId="77777777" w:rsidR="00596426" w:rsidRPr="003D1322" w:rsidRDefault="00596426" w:rsidP="00596426">
      <w:pPr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54B802DD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7" w:name="_heading=h.35nkun2" w:colFirst="0" w:colLast="0"/>
      <w:bookmarkStart w:id="28" w:name="_Toc187587901"/>
      <w:bookmarkEnd w:id="2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1.3.5 Memory</w:t>
      </w:r>
      <w:bookmarkEnd w:id="28"/>
    </w:p>
    <w:p w14:paraId="3252B293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hữu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RAM "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"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bắt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hay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treo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vận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chậm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Smart RAM Booster.</w:t>
      </w:r>
    </w:p>
    <w:p w14:paraId="29998686" w14:textId="56FF68F0" w:rsidR="00596426" w:rsidRPr="003D1322" w:rsidRDefault="00596426" w:rsidP="00C16D61">
      <w:pPr>
        <w:pStyle w:val="ListParagraph"/>
        <w:numPr>
          <w:ilvl w:val="0"/>
          <w:numId w:val="85"/>
        </w:numPr>
        <w:spacing w:after="1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Nguyên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1CA8359" w14:textId="77777777" w:rsidR="00596426" w:rsidRPr="003D1322" w:rsidRDefault="00596426" w:rsidP="00C16D61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</w:p>
    <w:p w14:paraId="511D9771" w14:textId="77777777" w:rsidR="00596426" w:rsidRPr="003D1322" w:rsidRDefault="00596426" w:rsidP="00C16D61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context</w:t>
      </w:r>
    </w:p>
    <w:p w14:paraId="7747A709" w14:textId="77777777" w:rsidR="00596426" w:rsidRPr="003D1322" w:rsidRDefault="00596426" w:rsidP="00C16D61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hủy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dialog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fragment</w:t>
      </w:r>
    </w:p>
    <w:p w14:paraId="12E00513" w14:textId="77777777" w:rsidR="00596426" w:rsidRPr="003D1322" w:rsidRDefault="00596426" w:rsidP="00C16D61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hủy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dialog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fragment</w:t>
      </w:r>
    </w:p>
    <w:p w14:paraId="372F66AC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Nguyên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memory.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tâm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Thay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memory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8293E0" w14:textId="77777777" w:rsidR="00596426" w:rsidRPr="003D1322" w:rsidRDefault="00596426" w:rsidP="00596426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6FC57B" w14:textId="77777777" w:rsidR="00596426" w:rsidRPr="003D1322" w:rsidRDefault="00596426" w:rsidP="00596426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</w:p>
    <w:p w14:paraId="06F7AFA4" w14:textId="77777777" w:rsidR="00596426" w:rsidRPr="003D1322" w:rsidRDefault="00596426" w:rsidP="00596426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</w:p>
    <w:p w14:paraId="6719E3A5" w14:textId="77777777" w:rsidR="00596426" w:rsidRPr="003D1322" w:rsidRDefault="00596426" w:rsidP="00596426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</w:p>
    <w:p w14:paraId="673F0C34" w14:textId="77777777" w:rsidR="00596426" w:rsidRPr="003D1322" w:rsidRDefault="00596426" w:rsidP="00596426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</w:p>
    <w:p w14:paraId="78C409DE" w14:textId="77777777" w:rsidR="00596426" w:rsidRPr="003D1322" w:rsidRDefault="00596426" w:rsidP="00596426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</w:p>
    <w:p w14:paraId="13BB87D5" w14:textId="77777777" w:rsidR="00596426" w:rsidRPr="003D1322" w:rsidRDefault="00596426" w:rsidP="00596426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9" w:name="_heading=h.1ksv4uv" w:colFirst="0" w:colLast="0"/>
      <w:bookmarkEnd w:id="29"/>
      <w:r w:rsidRPr="003D1322">
        <w:rPr>
          <w:rFonts w:ascii="Times New Roman" w:hAnsi="Times New Roman" w:cs="Times New Roman"/>
          <w:sz w:val="28"/>
          <w:szCs w:val="28"/>
        </w:rPr>
        <w:br w:type="page"/>
      </w:r>
    </w:p>
    <w:p w14:paraId="1C56A55D" w14:textId="77777777" w:rsidR="00596426" w:rsidRPr="003D1322" w:rsidRDefault="00596426" w:rsidP="00596426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0" w:name="_Toc187587902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CHƯƠNG 2: TỐI ƯU BỘ NHỚ TRONG LẬP TRÌNH ỨNG DỤNG ANDROID</w:t>
      </w:r>
      <w:bookmarkEnd w:id="30"/>
    </w:p>
    <w:p w14:paraId="43128FFD" w14:textId="77777777" w:rsidR="00596426" w:rsidRPr="003D1322" w:rsidRDefault="00596426" w:rsidP="0059642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A2AC762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1" w:name="_heading=h.44sinio" w:colFirst="0" w:colLast="0"/>
      <w:bookmarkStart w:id="32" w:name="_Toc187587903"/>
      <w:bookmarkEnd w:id="31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2.1.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Android</w:t>
      </w:r>
      <w:bookmarkEnd w:id="32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162FD8B7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Linux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(paging)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(mapping)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Linux,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(swap).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page-in/page-out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swapping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(strong/hard-reference)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(Garbage Collector)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999D5A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(Private Memory)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(Shared Memory).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sẻ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framework classes, assets,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native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sẻ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365A5D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"Dirty Memory"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"Clean Memory." Dirty Memory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Clean Memory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35855D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Với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swap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then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chốt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4A29FC" w14:textId="77777777" w:rsidR="00596426" w:rsidRPr="003D1322" w:rsidRDefault="00596426" w:rsidP="00596426">
      <w:pPr>
        <w:shd w:val="clear" w:color="auto" w:fill="FFFFFF"/>
        <w:spacing w:before="120"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398349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3" w:name="_heading=h.2jxsxqh" w:colFirst="0" w:colLast="0"/>
      <w:bookmarkStart w:id="34" w:name="_Toc187587904"/>
      <w:bookmarkEnd w:id="33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2.1.1 Memory Mapping, Dalvik Virtual Machine, Garbage Collection</w:t>
      </w:r>
      <w:bookmarkEnd w:id="34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056E6017" w14:textId="3D8AC408" w:rsidR="00596426" w:rsidRPr="003D1322" w:rsidRDefault="00596426" w:rsidP="00DA2FCC">
      <w:pPr>
        <w:pStyle w:val="Heading4"/>
        <w:spacing w:after="120" w:line="259" w:lineRule="auto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Memory mapping </w:t>
      </w:r>
    </w:p>
    <w:p w14:paraId="7668FA4A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>Memory Mapping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memory mapping,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456E1F8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Trong Android, memory mapping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native.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bớt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27AEF4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memory mapping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lớn.</w:t>
      </w:r>
    </w:p>
    <w:p w14:paraId="016F818A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C380B9" wp14:editId="452E2FD2">
            <wp:extent cx="5019675" cy="4297411"/>
            <wp:effectExtent l="0" t="0" r="0" b="0"/>
            <wp:docPr id="13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97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935C5" w14:textId="77777777" w:rsidR="00596426" w:rsidRPr="003D1322" w:rsidRDefault="00596426" w:rsidP="00596426">
      <w:pPr>
        <w:keepNext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20879C" w14:textId="0174A363" w:rsidR="00596426" w:rsidRPr="003D1322" w:rsidRDefault="00C16D61" w:rsidP="00C16D61">
      <w:pPr>
        <w:pStyle w:val="ListParagrap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                        </w:t>
      </w:r>
      <w:proofErr w:type="spellStart"/>
      <w:r w:rsidR="00596426"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="00596426"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2. 1 </w:t>
      </w:r>
      <w:proofErr w:type="spellStart"/>
      <w:r w:rsidR="00596426" w:rsidRPr="003D1322">
        <w:rPr>
          <w:rFonts w:ascii="Times New Roman" w:eastAsia="Times New Roman" w:hAnsi="Times New Roman" w:cs="Times New Roman"/>
          <w:i/>
          <w:sz w:val="28"/>
          <w:szCs w:val="28"/>
        </w:rPr>
        <w:t>Cơ</w:t>
      </w:r>
      <w:proofErr w:type="spellEnd"/>
      <w:r w:rsidR="00596426"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chế memory mapping</w:t>
      </w:r>
    </w:p>
    <w:p w14:paraId="5B2598DE" w14:textId="77DD2B74" w:rsidR="00596426" w:rsidRPr="003D1322" w:rsidRDefault="00000000" w:rsidP="00DA2FCC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4"/>
          <w:id w:val="1865484910"/>
        </w:sdtPr>
        <w:sdtContent>
          <w:sdt>
            <w:sdtPr>
              <w:rPr>
                <w:rFonts w:ascii="Times New Roman" w:hAnsi="Times New Roman" w:cs="Times New Roman"/>
                <w:sz w:val="28"/>
                <w:szCs w:val="28"/>
              </w:rPr>
              <w:tag w:val="goog_rdk_3"/>
              <w:id w:val="1137073083"/>
            </w:sdtPr>
            <w:sdtContent>
              <w:r w:rsidR="00DA2FCC" w:rsidRPr="003D1322">
                <w:rPr>
                  <w:rFonts w:ascii="Times New Roman" w:hAnsi="Times New Roman" w:cs="Times New Roman"/>
                  <w:sz w:val="28"/>
                  <w:szCs w:val="28"/>
                </w:rPr>
                <w:t xml:space="preserve">         </w:t>
              </w:r>
            </w:sdtContent>
          </w:sdt>
        </w:sdtContent>
      </w:sdt>
      <w:r w:rsidR="00596426" w:rsidRPr="003D1322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Dalvik virtual machine</w:t>
      </w:r>
    </w:p>
    <w:p w14:paraId="4C6668B2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Dalvik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Google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Java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Dalvik VM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Android.</w:t>
      </w:r>
    </w:p>
    <w:p w14:paraId="0FCB4BA9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Java (Java Virtual Machine - JVM)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Dalvik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Dalvik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224174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Dalvik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.</w:t>
      </w:r>
      <w:proofErr w:type="spell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dex</w:t>
      </w:r>
      <w:proofErr w:type="spellEnd"/>
      <w:proofErr w:type="gram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(Dalvik Executable),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.class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JVM.</w:t>
      </w:r>
    </w:p>
    <w:p w14:paraId="0E35B551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Dalvik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Runtime (ART)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ban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phủ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ART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Dalvik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nhớ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sdt>
      <w:sdtPr>
        <w:rPr>
          <w:rFonts w:ascii="Times New Roman" w:hAnsi="Times New Roman" w:cs="Times New Roman"/>
          <w:sz w:val="28"/>
          <w:szCs w:val="28"/>
        </w:rPr>
        <w:tag w:val="goog_rdk_5"/>
        <w:id w:val="1600055449"/>
        <w:showingPlcHdr/>
      </w:sdtPr>
      <w:sdtContent>
        <w:p w14:paraId="3D79A46A" w14:textId="5C7DE891" w:rsidR="00596426" w:rsidRPr="003D1322" w:rsidRDefault="00C16D61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20"/>
            <w:ind w:left="360"/>
            <w:jc w:val="both"/>
            <w:rPr>
              <w:rFonts w:ascii="Times New Roman" w:eastAsia="Times New Roman" w:hAnsi="Times New Roman" w:cs="Times New Roman"/>
              <w:sz w:val="28"/>
              <w:szCs w:val="28"/>
            </w:rPr>
            <w:pPrChange w:id="35" w:author="Anh Hoàng" w:date="2025-01-11T16:55:00Z">
              <w:pPr>
                <w:numPr>
                  <w:numId w:val="29"/>
                </w:num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120"/>
                <w:ind w:left="1080" w:hanging="360"/>
                <w:jc w:val="both"/>
              </w:pPr>
            </w:pPrChange>
          </w:pPr>
          <w:r w:rsidRPr="003D1322">
            <w:rPr>
              <w:rFonts w:ascii="Times New Roman" w:hAnsi="Times New Roman" w:cs="Times New Roman"/>
              <w:sz w:val="28"/>
              <w:szCs w:val="28"/>
            </w:rPr>
            <w:t xml:space="preserve">     </w:t>
          </w:r>
        </w:p>
      </w:sdtContent>
    </w:sdt>
    <w:p w14:paraId="7EA554FD" w14:textId="77777777" w:rsidR="00596426" w:rsidRPr="003D1322" w:rsidRDefault="00596426" w:rsidP="00596426">
      <w:pPr>
        <w:keepNext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7ED5373" wp14:editId="06A7132F">
            <wp:extent cx="5567390" cy="2431569"/>
            <wp:effectExtent l="0" t="0" r="0" b="0"/>
            <wp:docPr id="1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90" cy="2431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A6FFD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2. 2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Dalvik virtual machine</w:t>
      </w:r>
    </w:p>
    <w:p w14:paraId="3666FCFA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2803C1E9" w14:textId="7D217E04" w:rsidR="00596426" w:rsidRPr="003D1322" w:rsidRDefault="00596426" w:rsidP="00DA2FCC">
      <w:pPr>
        <w:pStyle w:val="Heading4"/>
        <w:spacing w:after="120" w:line="259" w:lineRule="auto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Garbage collection </w:t>
      </w:r>
    </w:p>
    <w:p w14:paraId="3332DF3D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Garbage Collection (GC)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dẹp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AAE799" w14:textId="77777777" w:rsidR="00596426" w:rsidRPr="003D1322" w:rsidRDefault="00596426" w:rsidP="00DA2FCC">
      <w:pPr>
        <w:pStyle w:val="Heading4"/>
        <w:keepNext w:val="0"/>
        <w:keepLines w:val="0"/>
        <w:numPr>
          <w:ilvl w:val="0"/>
          <w:numId w:val="88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</w:pPr>
      <w:bookmarkStart w:id="36" w:name="_heading=h.c3wxlm3u3mfe" w:colFirst="0" w:colLast="0"/>
      <w:bookmarkEnd w:id="36"/>
      <w:proofErr w:type="spellStart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>Mục</w:t>
      </w:r>
      <w:proofErr w:type="spellEnd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 xml:space="preserve"> Garbage Collection:</w:t>
      </w:r>
    </w:p>
    <w:p w14:paraId="5483BA83" w14:textId="77777777" w:rsidR="00596426" w:rsidRPr="003D1322" w:rsidRDefault="00596426" w:rsidP="00DA2FCC">
      <w:pPr>
        <w:pStyle w:val="ListParagraph"/>
        <w:numPr>
          <w:ilvl w:val="0"/>
          <w:numId w:val="84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Xác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lai.</w:t>
      </w:r>
    </w:p>
    <w:p w14:paraId="5C971CF0" w14:textId="77777777" w:rsidR="00596426" w:rsidRPr="003D1322" w:rsidRDefault="00596426" w:rsidP="00DA2FCC">
      <w:pPr>
        <w:pStyle w:val="ListParagraph"/>
        <w:numPr>
          <w:ilvl w:val="0"/>
          <w:numId w:val="84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Thu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hồi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C3E0BDD" w14:textId="77777777" w:rsidR="00596426" w:rsidRPr="003D1322" w:rsidRDefault="00596426" w:rsidP="00DA2FCC">
      <w:pPr>
        <w:pStyle w:val="Heading4"/>
        <w:keepNext w:val="0"/>
        <w:keepLines w:val="0"/>
        <w:numPr>
          <w:ilvl w:val="0"/>
          <w:numId w:val="89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</w:pPr>
      <w:bookmarkStart w:id="37" w:name="_heading=h.3m0iposti8f4" w:colFirst="0" w:colLast="0"/>
      <w:bookmarkEnd w:id="37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 xml:space="preserve">Các </w:t>
      </w:r>
      <w:proofErr w:type="spellStart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 xml:space="preserve"> Garbage Collection </w:t>
      </w:r>
      <w:proofErr w:type="spellStart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>Phổ</w:t>
      </w:r>
      <w:proofErr w:type="spellEnd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bCs/>
          <w:i w:val="0"/>
          <w:color w:val="000000"/>
          <w:sz w:val="28"/>
          <w:szCs w:val="28"/>
        </w:rPr>
        <w:t>:</w:t>
      </w:r>
    </w:p>
    <w:p w14:paraId="6359ED9B" w14:textId="77777777" w:rsidR="00596426" w:rsidRPr="003D1322" w:rsidRDefault="00596426" w:rsidP="00596426">
      <w:pPr>
        <w:numPr>
          <w:ilvl w:val="0"/>
          <w:numId w:val="43"/>
        </w:numPr>
        <w:spacing w:before="240"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Mark and Sweep GC:</w:t>
      </w:r>
    </w:p>
    <w:p w14:paraId="0BFD48BA" w14:textId="77777777" w:rsidR="00596426" w:rsidRPr="003D1322" w:rsidRDefault="00596426" w:rsidP="00596426">
      <w:pPr>
        <w:numPr>
          <w:ilvl w:val="1"/>
          <w:numId w:val="43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Đánh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dấu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(Mark)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EDBACE3" w14:textId="77777777" w:rsidR="00596426" w:rsidRPr="003D1322" w:rsidRDefault="00596426" w:rsidP="00596426">
      <w:pPr>
        <w:numPr>
          <w:ilvl w:val="1"/>
          <w:numId w:val="43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Quét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(Sweep)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đánh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dấu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1C84457A" w14:textId="77777777" w:rsidR="00596426" w:rsidRPr="003D1322" w:rsidRDefault="00596426" w:rsidP="00596426">
      <w:pPr>
        <w:numPr>
          <w:ilvl w:val="0"/>
          <w:numId w:val="43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Mark-Sweep-Compact GC:</w:t>
      </w:r>
    </w:p>
    <w:p w14:paraId="196A17F7" w14:textId="77777777" w:rsidR="00596426" w:rsidRPr="003D1322" w:rsidRDefault="00596426" w:rsidP="00596426">
      <w:pPr>
        <w:numPr>
          <w:ilvl w:val="1"/>
          <w:numId w:val="43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Mark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Sweep.</w:t>
      </w:r>
    </w:p>
    <w:p w14:paraId="16260C84" w14:textId="77777777" w:rsidR="00596426" w:rsidRPr="003D1322" w:rsidRDefault="00596426" w:rsidP="00596426">
      <w:pPr>
        <w:numPr>
          <w:ilvl w:val="1"/>
          <w:numId w:val="43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Sắp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xếp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(Compact)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mảnh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CBAD6C1" w14:textId="77777777" w:rsidR="00596426" w:rsidRPr="003D1322" w:rsidRDefault="00596426" w:rsidP="00596426">
      <w:pPr>
        <w:numPr>
          <w:ilvl w:val="0"/>
          <w:numId w:val="43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Mark and Copy GC:</w:t>
      </w:r>
    </w:p>
    <w:p w14:paraId="36CD89CC" w14:textId="77777777" w:rsidR="00596426" w:rsidRPr="003D1322" w:rsidRDefault="00596426" w:rsidP="00596426">
      <w:pPr>
        <w:numPr>
          <w:ilvl w:val="1"/>
          <w:numId w:val="43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Đánh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dấu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sao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chép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sang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vùng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62C2F3B" w14:textId="77777777" w:rsidR="00596426" w:rsidRPr="003D1322" w:rsidRDefault="00596426" w:rsidP="00596426">
      <w:pPr>
        <w:numPr>
          <w:ilvl w:val="1"/>
          <w:numId w:val="43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toàn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vùng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cũ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81C8EEC" w14:textId="77777777" w:rsidR="00596426" w:rsidRPr="003D1322" w:rsidRDefault="00596426" w:rsidP="00596426">
      <w:pPr>
        <w:numPr>
          <w:ilvl w:val="0"/>
          <w:numId w:val="43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Generational Garbage Collector:</w:t>
      </w:r>
    </w:p>
    <w:p w14:paraId="2AA3DF2F" w14:textId="77777777" w:rsidR="00596426" w:rsidRPr="003D1322" w:rsidRDefault="00596426" w:rsidP="00596426">
      <w:pPr>
        <w:numPr>
          <w:ilvl w:val="1"/>
          <w:numId w:val="43"/>
        </w:numPr>
        <w:spacing w:after="24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Chia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(young, old)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vòng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đời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BB5D3AE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Trong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jank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31B71E" w14:textId="40210E1A" w:rsidR="00596426" w:rsidRPr="003D1322" w:rsidRDefault="00596426" w:rsidP="00DA2FCC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Garbage collection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Android:</w:t>
      </w:r>
    </w:p>
    <w:p w14:paraId="314AFC6D" w14:textId="77777777" w:rsidR="00596426" w:rsidRPr="003D1322" w:rsidRDefault="00596426" w:rsidP="0059642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297B296" wp14:editId="20AB0D65">
            <wp:extent cx="5492978" cy="2883814"/>
            <wp:effectExtent l="0" t="0" r="0" b="0"/>
            <wp:docPr id="141" name="image35.png" descr="https://cdn-images-1.medium.com/max/800/1*lxyn657K6Wm8-uSRsjSj-w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https://cdn-images-1.medium.com/max/800/1*lxyn657K6Wm8-uSRsjSj-w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978" cy="2883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2A543" w14:textId="77777777" w:rsidR="00596426" w:rsidRPr="003D1322" w:rsidRDefault="00596426" w:rsidP="00596426">
      <w:pPr>
        <w:keepNext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D2D9A8E" wp14:editId="398F22A3">
            <wp:extent cx="5972453" cy="3033476"/>
            <wp:effectExtent l="0" t="0" r="0" b="0"/>
            <wp:docPr id="140" name="image28.png" descr="https://cdn-images-1.medium.com/max/800/1*YyFP0Jp9W2W3NhWigeQ0I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https://cdn-images-1.medium.com/max/800/1*YyFP0Jp9W2W3NhWigeQ0Ig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453" cy="3033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AAFA3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2. 3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Sơ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đồ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Garbage Collection</w:t>
      </w:r>
    </w:p>
    <w:p w14:paraId="1D7DA8C5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8" w:name="_heading=h.7gwxrcexk1v6" w:colFirst="0" w:colLast="0"/>
      <w:bookmarkEnd w:id="38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Trong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Generational Garbage Collector (GC)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Young Generation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Old Generation,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C05FE9" w14:textId="77777777" w:rsidR="00596426" w:rsidRPr="003D1322" w:rsidRDefault="00596426" w:rsidP="00DA2FCC">
      <w:pPr>
        <w:pStyle w:val="Heading4"/>
        <w:keepNext w:val="0"/>
        <w:keepLines w:val="0"/>
        <w:numPr>
          <w:ilvl w:val="0"/>
          <w:numId w:val="89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9" w:name="_heading=h.zbw8b61dy59a" w:colFirst="0" w:colLast="0"/>
      <w:bookmarkEnd w:id="39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lastRenderedPageBreak/>
        <w:t xml:space="preserve">Quy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:</w:t>
      </w:r>
    </w:p>
    <w:p w14:paraId="072C5F64" w14:textId="77777777" w:rsidR="00596426" w:rsidRPr="003D1322" w:rsidRDefault="00596426" w:rsidP="00596426">
      <w:pPr>
        <w:numPr>
          <w:ilvl w:val="0"/>
          <w:numId w:val="4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Young Generation:</w:t>
      </w:r>
    </w:p>
    <w:p w14:paraId="4C54289D" w14:textId="77777777" w:rsidR="00596426" w:rsidRPr="003D1322" w:rsidRDefault="00596426" w:rsidP="00596426">
      <w:pPr>
        <w:numPr>
          <w:ilvl w:val="1"/>
          <w:numId w:val="4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Young Generation.</w:t>
      </w:r>
    </w:p>
    <w:p w14:paraId="53A6EC18" w14:textId="77777777" w:rsidR="00596426" w:rsidRPr="003D1322" w:rsidRDefault="00596426" w:rsidP="00596426">
      <w:pPr>
        <w:numPr>
          <w:ilvl w:val="1"/>
          <w:numId w:val="4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")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Old Generation.</w:t>
      </w:r>
    </w:p>
    <w:p w14:paraId="45BC457C" w14:textId="77777777" w:rsidR="00596426" w:rsidRPr="003D1322" w:rsidRDefault="00596426" w:rsidP="00596426">
      <w:pPr>
        <w:numPr>
          <w:ilvl w:val="1"/>
          <w:numId w:val="4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Young Generation,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chỗ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C28E0C" w14:textId="77777777" w:rsidR="00596426" w:rsidRPr="003D1322" w:rsidRDefault="00596426" w:rsidP="00596426">
      <w:pPr>
        <w:numPr>
          <w:ilvl w:val="0"/>
          <w:numId w:val="4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Old Generation:</w:t>
      </w:r>
    </w:p>
    <w:p w14:paraId="5CD040B1" w14:textId="77777777" w:rsidR="00596426" w:rsidRPr="003D1322" w:rsidRDefault="00596426" w:rsidP="00596426">
      <w:pPr>
        <w:numPr>
          <w:ilvl w:val="1"/>
          <w:numId w:val="4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Old Generation.</w:t>
      </w:r>
    </w:p>
    <w:p w14:paraId="3C4EBA71" w14:textId="77777777" w:rsidR="00596426" w:rsidRPr="003D1322" w:rsidRDefault="00596426" w:rsidP="00596426">
      <w:pPr>
        <w:numPr>
          <w:ilvl w:val="1"/>
          <w:numId w:val="4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Chu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ở Old Generation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53495C" w14:textId="77777777" w:rsidR="00596426" w:rsidRPr="003D1322" w:rsidRDefault="00596426" w:rsidP="00596426">
      <w:pPr>
        <w:numPr>
          <w:ilvl w:val="1"/>
          <w:numId w:val="4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Old Generation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D320CC4" w14:textId="77777777" w:rsidR="00596426" w:rsidRPr="003D1322" w:rsidRDefault="00596426" w:rsidP="00DA2FCC">
      <w:pPr>
        <w:pStyle w:val="Heading4"/>
        <w:keepNext w:val="0"/>
        <w:keepLines w:val="0"/>
        <w:numPr>
          <w:ilvl w:val="0"/>
          <w:numId w:val="89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40" w:name="_heading=h.i97onb4a82q" w:colFirst="0" w:colLast="0"/>
      <w:bookmarkEnd w:id="40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Ý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Tưởng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Bản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:</w:t>
      </w:r>
    </w:p>
    <w:p w14:paraId="2420737A" w14:textId="77777777" w:rsidR="00596426" w:rsidRPr="003D1322" w:rsidRDefault="00596426" w:rsidP="00596426">
      <w:pPr>
        <w:numPr>
          <w:ilvl w:val="0"/>
          <w:numId w:val="39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Young Generation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FAD29C" w14:textId="77777777" w:rsidR="00596426" w:rsidRPr="003D1322" w:rsidRDefault="00596426" w:rsidP="00596426">
      <w:pPr>
        <w:numPr>
          <w:ilvl w:val="0"/>
          <w:numId w:val="39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Old Generation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6E627F" w14:textId="77777777" w:rsidR="00596426" w:rsidRPr="003D1322" w:rsidRDefault="00596426" w:rsidP="00DA2FCC">
      <w:pPr>
        <w:pStyle w:val="Heading4"/>
        <w:keepNext w:val="0"/>
        <w:keepLines w:val="0"/>
        <w:numPr>
          <w:ilvl w:val="0"/>
          <w:numId w:val="89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41" w:name="_heading=h.efi41csvfctd" w:colFirst="0" w:colLast="0"/>
      <w:bookmarkEnd w:id="41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Lợi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:</w:t>
      </w:r>
    </w:p>
    <w:p w14:paraId="15C561FB" w14:textId="77777777" w:rsidR="00596426" w:rsidRPr="003D1322" w:rsidRDefault="00596426" w:rsidP="00596426">
      <w:pPr>
        <w:numPr>
          <w:ilvl w:val="0"/>
          <w:numId w:val="74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4C845E" w14:textId="77777777" w:rsidR="00596426" w:rsidRPr="003D1322" w:rsidRDefault="00596426" w:rsidP="00596426">
      <w:pPr>
        <w:numPr>
          <w:ilvl w:val="0"/>
          <w:numId w:val="74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7EEE1B" w14:textId="77777777" w:rsidR="00596426" w:rsidRPr="003D1322" w:rsidRDefault="00596426" w:rsidP="00596426">
      <w:pPr>
        <w:numPr>
          <w:ilvl w:val="0"/>
          <w:numId w:val="74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dừng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do chu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kéo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81411F" w14:textId="77777777" w:rsidR="00596426" w:rsidRPr="003D1322" w:rsidRDefault="00596426" w:rsidP="00DA2FCC">
      <w:pPr>
        <w:pStyle w:val="Heading4"/>
        <w:keepNext w:val="0"/>
        <w:keepLines w:val="0"/>
        <w:numPr>
          <w:ilvl w:val="0"/>
          <w:numId w:val="89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42" w:name="_heading=h.s58m8q2797e" w:colFirst="0" w:colLast="0"/>
      <w:bookmarkEnd w:id="42"/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Tùy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Theo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Ngôn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Ngữ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:</w:t>
      </w:r>
    </w:p>
    <w:p w14:paraId="4BAC2EC2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Java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Young Generation, Old Generation,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Permanent Generation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JVM). 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8AA2EB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98CE11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3" w:name="_heading=h.4i7ojhp" w:colFirst="0" w:colLast="0"/>
      <w:bookmarkStart w:id="44" w:name="_Toc187587905"/>
      <w:bookmarkEnd w:id="43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2.1.2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bookmarkEnd w:id="44"/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5D261A98" w14:textId="77777777" w:rsidR="00596426" w:rsidRPr="003D1322" w:rsidRDefault="00596426" w:rsidP="00596426">
      <w:pP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Dalvik VM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Dalvik),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rủi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Dalvik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Dalvik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D730CF" w14:textId="77777777" w:rsidR="00596426" w:rsidRPr="003D1322" w:rsidRDefault="00596426" w:rsidP="00DA2FCC">
      <w:pPr>
        <w:pStyle w:val="Heading4"/>
        <w:keepNext w:val="0"/>
        <w:keepLines w:val="0"/>
        <w:numPr>
          <w:ilvl w:val="0"/>
          <w:numId w:val="89"/>
        </w:numPr>
        <w:shd w:val="clear" w:color="auto" w:fill="FFFFFF"/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bCs/>
          <w:i w:val="0"/>
          <w:color w:val="000000"/>
          <w:sz w:val="28"/>
          <w:szCs w:val="28"/>
        </w:rPr>
      </w:pPr>
      <w:bookmarkStart w:id="45" w:name="_heading=h.cz0uch27axto" w:colFirst="0" w:colLast="0"/>
      <w:bookmarkEnd w:id="45"/>
      <w:proofErr w:type="spellStart"/>
      <w:r w:rsidRPr="003D1322">
        <w:rPr>
          <w:rFonts w:ascii="Times New Roman" w:eastAsia="Times New Roman" w:hAnsi="Times New Roman" w:cs="Times New Roman"/>
          <w:b/>
          <w:bCs/>
          <w:i w:val="0"/>
          <w:color w:val="000000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b/>
          <w:bCs/>
          <w:i w:val="0"/>
          <w:color w:val="000000"/>
          <w:sz w:val="28"/>
          <w:szCs w:val="28"/>
        </w:rPr>
        <w:t xml:space="preserve"> Phát </w:t>
      </w:r>
      <w:proofErr w:type="spellStart"/>
      <w:r w:rsidRPr="003D1322">
        <w:rPr>
          <w:rFonts w:ascii="Times New Roman" w:eastAsia="Times New Roman" w:hAnsi="Times New Roman" w:cs="Times New Roman"/>
          <w:b/>
          <w:bCs/>
          <w:i w:val="0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bCs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bCs/>
          <w:i w:val="0"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bCs/>
          <w:i w:val="0"/>
          <w:color w:val="000000"/>
          <w:sz w:val="28"/>
          <w:szCs w:val="28"/>
        </w:rPr>
        <w:t>:</w:t>
      </w:r>
    </w:p>
    <w:p w14:paraId="6F7824C7" w14:textId="77777777" w:rsidR="00596426" w:rsidRPr="003D1322" w:rsidRDefault="00596426" w:rsidP="00596426">
      <w:pPr>
        <w:numPr>
          <w:ilvl w:val="0"/>
          <w:numId w:val="38"/>
        </w:numPr>
        <w:shd w:val="clear" w:color="auto" w:fill="FFFFFF"/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>Dalvik Heap: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Dalvik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27CD3E" w14:textId="77777777" w:rsidR="00596426" w:rsidRPr="003D1322" w:rsidRDefault="00596426" w:rsidP="00596426">
      <w:pPr>
        <w:numPr>
          <w:ilvl w:val="0"/>
          <w:numId w:val="38"/>
        </w:numPr>
        <w:shd w:val="clear" w:color="auto" w:fill="FFFFFF"/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Lý: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Set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(PSS - Proportional Set Size),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bẩn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sẻ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PSS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tỷ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sẻ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4F9B38A" w14:textId="77777777" w:rsidR="00596426" w:rsidRPr="003D1322" w:rsidRDefault="00596426" w:rsidP="00DA2FCC">
      <w:pPr>
        <w:pStyle w:val="Heading4"/>
        <w:keepNext w:val="0"/>
        <w:keepLines w:val="0"/>
        <w:numPr>
          <w:ilvl w:val="0"/>
          <w:numId w:val="89"/>
        </w:numPr>
        <w:shd w:val="clear" w:color="auto" w:fill="FFFFFF"/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46" w:name="_heading=h.xrfkesbh245w" w:colFirst="0" w:colLast="0"/>
      <w:bookmarkEnd w:id="46"/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:</w:t>
      </w:r>
    </w:p>
    <w:p w14:paraId="5A69A440" w14:textId="77777777" w:rsidR="00596426" w:rsidRPr="003D1322" w:rsidRDefault="00596426" w:rsidP="00596426">
      <w:pPr>
        <w:numPr>
          <w:ilvl w:val="0"/>
          <w:numId w:val="36"/>
        </w:numPr>
        <w:shd w:val="clear" w:color="auto" w:fill="FFFFFF"/>
        <w:spacing w:before="240"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Thu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(Garbage Collection):</w:t>
      </w: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br/>
        <w:t xml:space="preserve">Dalvik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garbage collection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. Sau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chu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Dalvik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kiểm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tìm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rồi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lệnh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Roboto Mono" w:hAnsi="Times New Roman" w:cs="Times New Roman"/>
          <w:bCs/>
          <w:color w:val="188038"/>
          <w:sz w:val="28"/>
          <w:szCs w:val="28"/>
        </w:rPr>
        <w:t>madvise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21CF1367" w14:textId="77777777" w:rsidR="00596426" w:rsidRPr="003D1322" w:rsidRDefault="00596426" w:rsidP="00596426">
      <w:pPr>
        <w:numPr>
          <w:ilvl w:val="0"/>
          <w:numId w:val="36"/>
        </w:numPr>
        <w:shd w:val="clear" w:color="auto" w:fill="FFFFFF"/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Mảnh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Heap:</w:t>
      </w: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br/>
        <w:t xml:space="preserve">Android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mảnh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sắp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xếp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heap.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chưa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heap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nhỏ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dồn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. Tuy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Dalvik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hồi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20281C54" w14:textId="77777777" w:rsidR="00596426" w:rsidRPr="003D1322" w:rsidRDefault="00596426" w:rsidP="00596426">
      <w:pPr>
        <w:numPr>
          <w:ilvl w:val="0"/>
          <w:numId w:val="36"/>
        </w:numPr>
        <w:shd w:val="clear" w:color="auto" w:fill="FFFFFF"/>
        <w:spacing w:after="240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br/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bổ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nhỏ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bổ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nhỏ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vẫn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chia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sẻ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chưa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lãng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3DD3880D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3309404" wp14:editId="39AB3E43">
            <wp:extent cx="2772276" cy="3018280"/>
            <wp:effectExtent l="0" t="0" r="0" b="0"/>
            <wp:docPr id="14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276" cy="3018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723C6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2. 4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nhớ</w:t>
      </w:r>
      <w:proofErr w:type="spellEnd"/>
    </w:p>
    <w:p w14:paraId="4DC466F4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2AE7A95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7" w:name="_heading=h.1ci93xb" w:colFirst="0" w:colLast="0"/>
      <w:bookmarkStart w:id="48" w:name="_Toc187587906"/>
      <w:bookmarkEnd w:id="4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2.1.3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bookmarkEnd w:id="48"/>
      <w:proofErr w:type="spellEnd"/>
    </w:p>
    <w:p w14:paraId="7AA154BB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3C8964" w14:textId="77777777" w:rsidR="00596426" w:rsidRPr="003D1322" w:rsidRDefault="00596426" w:rsidP="006D0E3E">
      <w:pPr>
        <w:pStyle w:val="Heading4"/>
        <w:keepNext w:val="0"/>
        <w:keepLines w:val="0"/>
        <w:numPr>
          <w:ilvl w:val="0"/>
          <w:numId w:val="90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49" w:name="_heading=h.fwt7yqna2mcm" w:colFirst="0" w:colLast="0"/>
      <w:bookmarkEnd w:id="49"/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Heap:</w:t>
      </w:r>
    </w:p>
    <w:p w14:paraId="1F6F8AAF" w14:textId="77777777" w:rsidR="00596426" w:rsidRPr="003D1322" w:rsidRDefault="00596426" w:rsidP="00596426">
      <w:pPr>
        <w:numPr>
          <w:ilvl w:val="0"/>
          <w:numId w:val="52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Heap: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có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5282EBF" w14:textId="77777777" w:rsidR="00596426" w:rsidRPr="003D1322" w:rsidRDefault="00596426" w:rsidP="00596426">
      <w:pPr>
        <w:numPr>
          <w:ilvl w:val="0"/>
          <w:numId w:val="52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OutOfMemoryError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OutOfMemoryError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9620B1" w14:textId="77777777" w:rsidR="00596426" w:rsidRPr="003D1322" w:rsidRDefault="00596426" w:rsidP="00596426">
      <w:pPr>
        <w:pStyle w:val="Heading4"/>
        <w:keepNext w:val="0"/>
        <w:keepLines w:val="0"/>
        <w:spacing w:before="240" w:after="40" w:line="259" w:lineRule="auto"/>
        <w:ind w:firstLine="72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50" w:name="_heading=h.ccdashyxu4a6" w:colFirst="0" w:colLast="0"/>
      <w:bookmarkEnd w:id="50"/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:</w:t>
      </w:r>
    </w:p>
    <w:p w14:paraId="3770EED5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OutOfMemoryError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8734A1" w14:textId="77777777" w:rsidR="00596426" w:rsidRPr="003D1322" w:rsidRDefault="00596426" w:rsidP="006D0E3E">
      <w:pPr>
        <w:pStyle w:val="Heading4"/>
        <w:keepNext w:val="0"/>
        <w:keepLines w:val="0"/>
        <w:numPr>
          <w:ilvl w:val="0"/>
          <w:numId w:val="89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51" w:name="_heading=h.z5t4w625x888" w:colFirst="0" w:colLast="0"/>
      <w:bookmarkEnd w:id="51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Lợi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:</w:t>
      </w:r>
    </w:p>
    <w:p w14:paraId="17FAB066" w14:textId="77777777" w:rsidR="00596426" w:rsidRPr="003D1322" w:rsidRDefault="00596426" w:rsidP="00596426">
      <w:pPr>
        <w:numPr>
          <w:ilvl w:val="0"/>
          <w:numId w:val="46"/>
        </w:numPr>
        <w:spacing w:before="240"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Quản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biết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74DFD78" w14:textId="77777777" w:rsidR="00596426" w:rsidRPr="003D1322" w:rsidRDefault="00596426" w:rsidP="00596426">
      <w:pPr>
        <w:numPr>
          <w:ilvl w:val="0"/>
          <w:numId w:val="4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Dự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đoán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chủ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dự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đoán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xảy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OutOfMemoryError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biện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pháp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5601A8DA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Thông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B79F3F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2" w:name="_heading=h.3whwml4" w:colFirst="0" w:colLast="0"/>
      <w:bookmarkStart w:id="53" w:name="_Toc187587907"/>
      <w:bookmarkEnd w:id="52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2.1.4 Quản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bookmarkEnd w:id="53"/>
      <w:proofErr w:type="spellEnd"/>
    </w:p>
    <w:p w14:paraId="5764E484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thói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đôi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phiền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Switchr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– App Switcher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tận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9F715F" w14:textId="77777777" w:rsidR="00596426" w:rsidRPr="003D1322" w:rsidRDefault="00596426" w:rsidP="006D0E3E">
      <w:pPr>
        <w:pStyle w:val="Heading4"/>
        <w:keepNext w:val="0"/>
        <w:keepLines w:val="0"/>
        <w:numPr>
          <w:ilvl w:val="0"/>
          <w:numId w:val="89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54" w:name="_heading=h.i7g7rlw8q0lt" w:colFirst="0" w:colLast="0"/>
      <w:bookmarkEnd w:id="54"/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Switchr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– App Switcher:</w:t>
      </w:r>
    </w:p>
    <w:p w14:paraId="03CD260D" w14:textId="77777777" w:rsidR="00596426" w:rsidRPr="003D1322" w:rsidRDefault="00596426" w:rsidP="00596426">
      <w:pPr>
        <w:numPr>
          <w:ilvl w:val="0"/>
          <w:numId w:val="78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3980B5" w14:textId="77777777" w:rsidR="00596426" w:rsidRPr="003D1322" w:rsidRDefault="00596426" w:rsidP="00596426">
      <w:pPr>
        <w:numPr>
          <w:ilvl w:val="0"/>
          <w:numId w:val="78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vuốt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0BA499" w14:textId="77777777" w:rsidR="00596426" w:rsidRPr="003D1322" w:rsidRDefault="00596426" w:rsidP="006D0E3E">
      <w:pPr>
        <w:pStyle w:val="Heading4"/>
        <w:keepNext w:val="0"/>
        <w:keepLines w:val="0"/>
        <w:numPr>
          <w:ilvl w:val="0"/>
          <w:numId w:val="89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55" w:name="_heading=h.igwis8r98rz6" w:colFirst="0" w:colLast="0"/>
      <w:bookmarkEnd w:id="55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Quản Lý Quy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Android:</w:t>
      </w:r>
    </w:p>
    <w:p w14:paraId="7EB683BB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(swap memory)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(LRU – Least Recently Used). 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cache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E88A54" w14:textId="77777777" w:rsidR="00596426" w:rsidRPr="003D1322" w:rsidRDefault="00596426" w:rsidP="00596426">
      <w:pPr>
        <w:numPr>
          <w:ilvl w:val="0"/>
          <w:numId w:val="5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Quản Lý Quy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br/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cache.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0F99DA" w14:textId="77777777" w:rsidR="00596426" w:rsidRPr="003D1322" w:rsidRDefault="00596426" w:rsidP="00596426">
      <w:pPr>
        <w:numPr>
          <w:ilvl w:val="0"/>
          <w:numId w:val="5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Cache: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cache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8DF1CD" w14:textId="77777777" w:rsidR="00596426" w:rsidRPr="003D1322" w:rsidRDefault="00596426" w:rsidP="00596426">
      <w:pPr>
        <w:numPr>
          <w:ilvl w:val="0"/>
          <w:numId w:val="5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br/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cache,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cache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nặng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820264" w14:textId="77777777" w:rsidR="00596426" w:rsidRPr="003D1322" w:rsidRDefault="00596426" w:rsidP="006D0E3E">
      <w:pPr>
        <w:pStyle w:val="Heading4"/>
        <w:keepNext w:val="0"/>
        <w:keepLines w:val="0"/>
        <w:numPr>
          <w:ilvl w:val="0"/>
          <w:numId w:val="89"/>
        </w:numPr>
        <w:spacing w:before="240" w:after="40" w:line="259" w:lineRule="auto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56" w:name="_heading=h.c1rfhkkuaznm" w:colFirst="0" w:colLast="0"/>
      <w:bookmarkEnd w:id="56"/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Quản Lý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:</w:t>
      </w:r>
    </w:p>
    <w:p w14:paraId="4DA283A7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cache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EA188E3" w14:textId="77777777" w:rsidR="00596426" w:rsidRPr="003D1322" w:rsidRDefault="00596426" w:rsidP="00596426">
      <w:pPr>
        <w:numPr>
          <w:ilvl w:val="0"/>
          <w:numId w:val="76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0D69E5" w14:textId="77777777" w:rsidR="00596426" w:rsidRPr="003D1322" w:rsidRDefault="00596426" w:rsidP="00596426">
      <w:pPr>
        <w:numPr>
          <w:ilvl w:val="0"/>
          <w:numId w:val="7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Garbage Collection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dẹp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A452BB" w14:textId="77777777" w:rsidR="00596426" w:rsidRPr="003D1322" w:rsidRDefault="00596426" w:rsidP="00596426">
      <w:pPr>
        <w:numPr>
          <w:ilvl w:val="0"/>
          <w:numId w:val="7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068FEC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28CC2F38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3C530E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7" w:name="_heading=h.2bn6wsx" w:colFirst="0" w:colLast="0"/>
      <w:bookmarkStart w:id="58" w:name="_Toc187587908"/>
      <w:bookmarkEnd w:id="5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 Các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pháp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bookmarkEnd w:id="58"/>
      <w:proofErr w:type="spellEnd"/>
    </w:p>
    <w:p w14:paraId="714B2683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11550A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2F85EBD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  <w:bookmarkStart w:id="59" w:name="_heading=h.qsh70q" w:colFirst="0" w:colLast="0"/>
      <w:bookmarkStart w:id="60" w:name="_Toc187587909"/>
      <w:bookmarkEnd w:id="59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2.2.1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services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đúng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cách</w:t>
      </w:r>
      <w:bookmarkEnd w:id="60"/>
      <w:proofErr w:type="spellEnd"/>
    </w:p>
    <w:p w14:paraId="5D57471C" w14:textId="77777777" w:rsidR="00596426" w:rsidRPr="003D1322" w:rsidRDefault="00596426" w:rsidP="00596426">
      <w:pP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 w:rsidRPr="003D1322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services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Dưới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hướng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ý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Android.</w:t>
      </w:r>
    </w:p>
    <w:p w14:paraId="2AFDF3FF" w14:textId="77777777" w:rsidR="00596426" w:rsidRPr="003D1322" w:rsidRDefault="00596426" w:rsidP="00596426">
      <w:pP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bookmarkStart w:id="61" w:name="_heading=h.3chfsy4wl7s9" w:colFirst="0" w:colLast="0"/>
      <w:bookmarkEnd w:id="61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nâng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dừng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hoàn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dừng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hoàn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6B86395A" w14:textId="77777777" w:rsidR="00596426" w:rsidRPr="003D1322" w:rsidRDefault="00596426" w:rsidP="00596426">
      <w:pP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dừng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JobScheduler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JobScheduler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lịch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nhờ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vậy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175328FC" w14:textId="77777777" w:rsidR="00596426" w:rsidRPr="003D1322" w:rsidRDefault="00596426" w:rsidP="00596426">
      <w:pP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IntentService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lựa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IntentService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hoàn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vòng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IntentService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luồng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riêng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service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6C58059D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7DC4F7A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2" w:name="_heading=h.3as4poj" w:colFirst="0" w:colLast="0"/>
      <w:bookmarkStart w:id="63" w:name="_Toc187587910"/>
      <w:bookmarkEnd w:id="62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2.2.2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ẩn</w:t>
      </w:r>
      <w:bookmarkEnd w:id="63"/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29E19D1D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cache,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onTrimMemory</w:t>
      </w:r>
      <w:proofErr w:type="spell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(</w:t>
      </w:r>
      <w:proofErr w:type="gram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TRIM_MEMORY_UI_HIDDEN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Phương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ẩn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55384D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onStop</w:t>
      </w:r>
      <w:proofErr w:type="spell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(</w:t>
      </w:r>
      <w:proofErr w:type="gram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ẩn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onStop</w:t>
      </w:r>
      <w:proofErr w:type="spell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(</w:t>
      </w:r>
      <w:proofErr w:type="gram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hủy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onTrimMemory</w:t>
      </w:r>
      <w:proofErr w:type="spell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()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TRIM_MEMORY_UI_HIDDEN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ẩn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5DC8DA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onTrimMemory</w:t>
      </w:r>
      <w:proofErr w:type="spell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(</w:t>
      </w:r>
      <w:proofErr w:type="gram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EF15BC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218C29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sz w:val="28"/>
          <w:szCs w:val="28"/>
        </w:rPr>
      </w:pPr>
    </w:p>
    <w:p w14:paraId="3C0AE9F2" w14:textId="77777777" w:rsidR="00596426" w:rsidRPr="003D1322" w:rsidRDefault="00596426" w:rsidP="0035448A">
      <w:pPr>
        <w:pStyle w:val="Heading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4" w:name="_heading=h.1pxezwc" w:colFirst="0" w:colLast="0"/>
      <w:bookmarkStart w:id="65" w:name="_Toc187587911"/>
      <w:bookmarkEnd w:id="64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2.2.3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thiếu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nguyên</w:t>
      </w:r>
      <w:bookmarkEnd w:id="65"/>
      <w:proofErr w:type="spellEnd"/>
    </w:p>
    <w:p w14:paraId="09BDB5B8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onTrimMemory</w:t>
      </w:r>
      <w:proofErr w:type="spell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(</w:t>
      </w:r>
      <w:proofErr w:type="gram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Các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onTrimMemory</w:t>
      </w:r>
      <w:proofErr w:type="spell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(</w:t>
      </w:r>
      <w:proofErr w:type="gram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F10E4A" w14:textId="77777777" w:rsidR="00596426" w:rsidRPr="003D1322" w:rsidRDefault="00596426" w:rsidP="00596426">
      <w:pPr>
        <w:numPr>
          <w:ilvl w:val="0"/>
          <w:numId w:val="42"/>
        </w:numPr>
        <w:spacing w:before="240"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TRIM_MEMORY_RUNNING_MODERATE: Khi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sắp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đánh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kill. Tuy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đệm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LRU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cực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do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33BDFA6F" w14:textId="77777777" w:rsidR="00596426" w:rsidRPr="003D1322" w:rsidRDefault="00596426" w:rsidP="00596426">
      <w:pPr>
        <w:numPr>
          <w:ilvl w:val="0"/>
          <w:numId w:val="42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TRIM_MEMORY_RUNNING_LOW: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vẫn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ở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mức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thấp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1A3D4E17" w14:textId="77777777" w:rsidR="00596426" w:rsidRPr="003D1322" w:rsidRDefault="00596426" w:rsidP="00596426">
      <w:pPr>
        <w:numPr>
          <w:ilvl w:val="0"/>
          <w:numId w:val="42"/>
        </w:numPr>
        <w:spacing w:after="24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TRIM_MEMORY_RUNNING_CRITICAL: Khi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ở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mức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thấp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hầu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đệm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LRU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mọi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tức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bắt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bao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dịch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3CE9930F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Ngoài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mức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mức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cache:</w:t>
      </w:r>
    </w:p>
    <w:p w14:paraId="67BB83F5" w14:textId="77777777" w:rsidR="00596426" w:rsidRPr="003D1322" w:rsidRDefault="00596426" w:rsidP="00596426">
      <w:pPr>
        <w:numPr>
          <w:ilvl w:val="0"/>
          <w:numId w:val="45"/>
        </w:numPr>
        <w:spacing w:before="240"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TRIM_MEMORY_BACKGROUND: Khi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sắp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ở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gần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danh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sách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LRU.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Mặc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dù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kill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tức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quay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1FC24238" w14:textId="77777777" w:rsidR="00596426" w:rsidRPr="003D1322" w:rsidRDefault="00596426" w:rsidP="00596426">
      <w:pPr>
        <w:numPr>
          <w:ilvl w:val="0"/>
          <w:numId w:val="45"/>
        </w:numPr>
        <w:spacing w:after="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TRIM_MEMORY_MODERATE: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nằm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ở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trí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danh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sách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LRU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kill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thiếu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kill.</w:t>
      </w:r>
    </w:p>
    <w:p w14:paraId="7A732D9D" w14:textId="77777777" w:rsidR="00596426" w:rsidRPr="003D1322" w:rsidRDefault="00596426" w:rsidP="00596426">
      <w:pPr>
        <w:numPr>
          <w:ilvl w:val="0"/>
          <w:numId w:val="45"/>
        </w:numPr>
        <w:spacing w:after="240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TRIM_MEMORY_COMPLETE: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mức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thấp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tiên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giết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tức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. Trong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mọi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tức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thái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2FA9E6FB" w14:textId="77777777" w:rsidR="00596426" w:rsidRPr="003D1322" w:rsidRDefault="00596426" w:rsidP="0035448A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bookmarkStart w:id="66" w:name="_heading=h.49x2ik5" w:colFirst="0" w:colLast="0"/>
      <w:bookmarkEnd w:id="66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Các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mức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cung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tin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vệ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duy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trì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ổn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240F0A45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7" w:name="_heading=h.hl6pgi5disak" w:colFirst="0" w:colLast="0"/>
      <w:bookmarkStart w:id="68" w:name="_Toc187587912"/>
      <w:bookmarkEnd w:id="6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2.2.4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Kiểm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soát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ưu</w:t>
      </w:r>
      <w:bookmarkEnd w:id="68"/>
      <w:proofErr w:type="spellEnd"/>
    </w:p>
    <w:p w14:paraId="7009BFCC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getMemoryClass</w:t>
      </w:r>
      <w:proofErr w:type="spell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(</w:t>
      </w:r>
      <w:proofErr w:type="gram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megabyte.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OutOfMemoryError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410FE0EE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huống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bigHeap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"true"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&lt;application&gt;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getLargeMemoryClass</w:t>
      </w:r>
      <w:proofErr w:type="spell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(</w:t>
      </w:r>
      <w:proofErr w:type="gramEnd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34F2FD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chắc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5A964D" w14:textId="77777777" w:rsidR="00596426" w:rsidRPr="003D1322" w:rsidRDefault="00596426" w:rsidP="00596426">
      <w:pPr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44B8E6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120"/>
        <w:ind w:left="15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7640D8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9" w:name="_heading=h.2p2csry" w:colFirst="0" w:colLast="0"/>
      <w:bookmarkStart w:id="70" w:name="_Toc187587913"/>
      <w:bookmarkEnd w:id="69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2.2.5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Bitmap</w:t>
      </w:r>
      <w:bookmarkEnd w:id="70"/>
    </w:p>
    <w:p w14:paraId="77A290E2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Bitmap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bitmap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RAM ở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bitmap ban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9D1607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BitmapFactory.Options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bitmap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inSampleSize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BitmapFactory.Options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tỷ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nửa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bitmap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bitmap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62E1FC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bitmap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Bitmap.recycle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()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bitmap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84596A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1" w:name="_heading=h.147n2zr" w:colFirst="0" w:colLast="0"/>
      <w:bookmarkStart w:id="72" w:name="_Toc187587914"/>
      <w:bookmarkEnd w:id="71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2.2.6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</w:t>
      </w:r>
      <w:bookmarkEnd w:id="72"/>
      <w:proofErr w:type="spellEnd"/>
    </w:p>
    <w:p w14:paraId="3366FB52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SparseArray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SparseBooleanArray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LongSparseArray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thừa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overhead so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HashMap.</w:t>
      </w:r>
    </w:p>
    <w:p w14:paraId="10C43B07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SparseArray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HashMap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(int)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SparseArray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SparseBooleanArray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boolean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LongSparseArray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1944E6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HashMap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HashMap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74FEBB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5CF0E0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120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9189E7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3" w:name="_heading=h.3o7alnk" w:colFirst="0" w:colLast="0"/>
      <w:bookmarkStart w:id="74" w:name="_Toc187587915"/>
      <w:bookmarkEnd w:id="73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2.2.7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thiết</w:t>
      </w:r>
      <w:bookmarkEnd w:id="74"/>
      <w:proofErr w:type="spellEnd"/>
    </w:p>
    <w:p w14:paraId="04645C88" w14:textId="77777777" w:rsidR="00596426" w:rsidRPr="003D1322" w:rsidRDefault="00596426" w:rsidP="00596426">
      <w:pP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Java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Android:</w:t>
      </w:r>
    </w:p>
    <w:p w14:paraId="193E7951" w14:textId="77777777" w:rsidR="00596426" w:rsidRPr="003D1322" w:rsidRDefault="00596426" w:rsidP="00596426">
      <w:pPr>
        <w:numPr>
          <w:ilvl w:val="0"/>
          <w:numId w:val="49"/>
        </w:numPr>
        <w:shd w:val="clear" w:color="auto" w:fill="FFFFFF"/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Enums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Trong Java,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enums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đôi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static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vậy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enums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C0DCD7" w14:textId="77777777" w:rsidR="00596426" w:rsidRPr="003D1322" w:rsidRDefault="00596426" w:rsidP="00596426">
      <w:pPr>
        <w:numPr>
          <w:ilvl w:val="0"/>
          <w:numId w:val="49"/>
        </w:numPr>
        <w:shd w:val="clear" w:color="auto" w:fill="FFFFFF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Các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Java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Java (bao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inner class)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500 bytes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E4D15C" w14:textId="77777777" w:rsidR="00596426" w:rsidRPr="003D1322" w:rsidRDefault="00596426" w:rsidP="00596426">
      <w:pPr>
        <w:numPr>
          <w:ilvl w:val="0"/>
          <w:numId w:val="49"/>
        </w:numPr>
        <w:shd w:val="clear" w:color="auto" w:fill="FFFFFF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Các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(Instances)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instance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Java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12-16 bytes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40AB89" w14:textId="77777777" w:rsidR="00596426" w:rsidRPr="003D1322" w:rsidRDefault="00596426" w:rsidP="00596426">
      <w:pPr>
        <w:numPr>
          <w:ilvl w:val="0"/>
          <w:numId w:val="49"/>
        </w:numPr>
        <w:shd w:val="clear" w:color="auto" w:fill="FFFFFF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HashMap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HashMap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32 bytes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017CF1" w14:textId="77777777" w:rsidR="00596426" w:rsidRPr="003D1322" w:rsidRDefault="00596426" w:rsidP="00596426">
      <w:pPr>
        <w:numPr>
          <w:ilvl w:val="0"/>
          <w:numId w:val="49"/>
        </w:numPr>
        <w:shd w:val="clear" w:color="auto" w:fill="FFFFFF"/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Abstractions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abstract, interface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trừu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trừu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22D8AF" w14:textId="77777777" w:rsidR="00596426" w:rsidRPr="003D1322" w:rsidRDefault="00596426" w:rsidP="00596426">
      <w:pP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bitmap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collection.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ổn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DF6EB7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BA75BB7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5" w:name="_heading=h.23ckvvd" w:colFirst="0" w:colLast="0"/>
      <w:bookmarkStart w:id="76" w:name="_Toc187587916"/>
      <w:bookmarkEnd w:id="75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2.2.8 Lưu ý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trừu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nguồn</w:t>
      </w:r>
      <w:bookmarkEnd w:id="76"/>
      <w:proofErr w:type="spellEnd"/>
    </w:p>
    <w:p w14:paraId="1E765147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Trừu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code,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kèm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abstract,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C18C372" w14:textId="77777777" w:rsidR="00596426" w:rsidRPr="003D1322" w:rsidRDefault="00596426" w:rsidP="00596426">
      <w:pPr>
        <w:numPr>
          <w:ilvl w:val="0"/>
          <w:numId w:val="55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Trừu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D0EBE2A" w14:textId="77777777" w:rsidR="00596426" w:rsidRPr="003D1322" w:rsidRDefault="00596426" w:rsidP="00596426">
      <w:pPr>
        <w:numPr>
          <w:ilvl w:val="0"/>
          <w:numId w:val="55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abstract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abstract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9A20B40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vậy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trừu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trừu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nhắc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9686B8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BB0CFA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120"/>
        <w:ind w:left="10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ED74E9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7" w:name="_heading=h.ihv636" w:colFirst="0" w:colLast="0"/>
      <w:bookmarkStart w:id="78" w:name="_Toc187587917"/>
      <w:bookmarkEnd w:id="7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2.2.9 Quản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khung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phụ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ngoài</w:t>
      </w:r>
      <w:bookmarkEnd w:id="78"/>
      <w:proofErr w:type="spellEnd"/>
    </w:p>
    <w:p w14:paraId="53AB0149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       Quản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Android. Khung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Guice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RoboGuice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kèm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nhắc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sdt>
      <w:sdtPr>
        <w:rPr>
          <w:rFonts w:ascii="Times New Roman" w:hAnsi="Times New Roman" w:cs="Times New Roman"/>
          <w:sz w:val="28"/>
          <w:szCs w:val="28"/>
        </w:rPr>
        <w:tag w:val="goog_rdk_6"/>
        <w:id w:val="-1648656844"/>
      </w:sdtPr>
      <w:sdtContent>
        <w:p w14:paraId="625D3AFD" w14:textId="77777777" w:rsidR="00596426" w:rsidRPr="003D1322" w:rsidRDefault="00596426">
          <w:pPr>
            <w:spacing w:before="240" w:after="240"/>
            <w:ind w:firstLine="720"/>
            <w:jc w:val="both"/>
            <w:rPr>
              <w:rFonts w:ascii="Times New Roman" w:eastAsia="Times New Roman" w:hAnsi="Times New Roman" w:cs="Times New Roman"/>
              <w:sz w:val="28"/>
              <w:szCs w:val="28"/>
            </w:rPr>
            <w:pPrChange w:id="79" w:author="Quách Cao Thắng" w:date="2025-01-12T06:48:00Z">
              <w:pPr>
                <w:spacing w:before="240" w:after="240"/>
                <w:jc w:val="both"/>
              </w:pPr>
            </w:pPrChange>
          </w:pPr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Các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khung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phụ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thuộc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đơn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giản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hóa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mã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nguồn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bằng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tự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động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quản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lý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phụ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thuộc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thông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qua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chú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thích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(@Inject).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Điều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này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giảm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thiểu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số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lượng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mã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phải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viết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vụ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phức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tạp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trong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quản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lý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phụ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thuộc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tạo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ra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một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môi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trường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thử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nghiệm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linh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hoạt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. Tuy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nhiên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quá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trình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này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thể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dẫn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đến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hiệu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suất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thấp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do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quét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mã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(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classpath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scanning)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để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tìm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kiếm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chú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thích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cần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khởi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tạo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gây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tiêu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tốn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tài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nguyên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không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cần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thiết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.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Điều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này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thể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làm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tăng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kích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thước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ứng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gây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chậm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trễ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khởi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động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ứng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đặc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biệt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nếu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ứng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nhiều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phụ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thuộc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p>
      </w:sdtContent>
    </w:sdt>
    <w:sdt>
      <w:sdtPr>
        <w:rPr>
          <w:rFonts w:ascii="Times New Roman" w:hAnsi="Times New Roman" w:cs="Times New Roman"/>
          <w:sz w:val="28"/>
          <w:szCs w:val="28"/>
        </w:rPr>
        <w:tag w:val="goog_rdk_7"/>
        <w:id w:val="-344017444"/>
      </w:sdtPr>
      <w:sdtContent>
        <w:p w14:paraId="2DACE436" w14:textId="77777777" w:rsidR="00596426" w:rsidRPr="003D1322" w:rsidRDefault="00596426">
          <w:pPr>
            <w:spacing w:before="240" w:after="240"/>
            <w:ind w:firstLine="720"/>
            <w:jc w:val="both"/>
            <w:rPr>
              <w:rFonts w:ascii="Times New Roman" w:eastAsia="Times New Roman" w:hAnsi="Times New Roman" w:cs="Times New Roman"/>
              <w:sz w:val="28"/>
              <w:szCs w:val="28"/>
            </w:rPr>
            <w:pPrChange w:id="80" w:author="Quách Cao Thắng" w:date="2025-01-12T06:48:00Z">
              <w:pPr>
                <w:spacing w:before="240" w:after="240"/>
                <w:jc w:val="both"/>
              </w:pPr>
            </w:pPrChange>
          </w:pPr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Khung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phụ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thuộc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thường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không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phù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hợp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với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môi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trường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di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động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do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thiết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bị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di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động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tài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nguyên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hạn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chế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.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Giải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pháp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thay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thế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là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khởi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tạo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thủ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công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hoặc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sử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công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cụ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Dependency Injection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nhẹ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hơn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như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Dagger 2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hoặc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Hilt,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được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thiết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kế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đặc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biệt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môi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trường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Android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tăng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hiệu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suất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nhờ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annotation processing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thay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vì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classpath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scanning.</w:t>
          </w:r>
        </w:p>
      </w:sdtContent>
    </w:sdt>
    <w:sdt>
      <w:sdtPr>
        <w:rPr>
          <w:rFonts w:ascii="Times New Roman" w:hAnsi="Times New Roman" w:cs="Times New Roman"/>
          <w:sz w:val="28"/>
          <w:szCs w:val="28"/>
        </w:rPr>
        <w:tag w:val="goog_rdk_8"/>
        <w:id w:val="321311937"/>
      </w:sdtPr>
      <w:sdtContent>
        <w:p w14:paraId="5CBBBF76" w14:textId="77777777" w:rsidR="00596426" w:rsidRPr="003D1322" w:rsidRDefault="00596426">
          <w:pPr>
            <w:spacing w:before="240" w:after="240"/>
            <w:ind w:firstLine="720"/>
            <w:jc w:val="both"/>
            <w:rPr>
              <w:rFonts w:ascii="Times New Roman" w:eastAsia="Times New Roman" w:hAnsi="Times New Roman" w:cs="Times New Roman"/>
              <w:sz w:val="28"/>
              <w:szCs w:val="28"/>
            </w:rPr>
            <w:pPrChange w:id="81" w:author="Quách Cao Thắng" w:date="2025-01-12T06:48:00Z">
              <w:pPr>
                <w:spacing w:before="240" w:after="240"/>
                <w:jc w:val="both"/>
              </w:pPr>
            </w:pPrChange>
          </w:pP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sử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thư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bên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ngoài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cũng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thể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mang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lại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nhiều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lợi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ích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nhưng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cần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kiểm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tra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kỹ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lưỡng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. Các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thư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không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tối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ưu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hóa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môi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trường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di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động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thể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làm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giảm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hiệu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suất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hoặc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tiêu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tốn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tài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nguyên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hệ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thống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.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Ngoài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ra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thể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xảy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ra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xung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đột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giữa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thư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sử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công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nghệ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nhau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chẳng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hạn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như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thư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sử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protobuf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nhẹ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hoặc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vi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mô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không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tương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thích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với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nhau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. Thư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thể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làm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tăng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kích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thước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ứng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hoặc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gặp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khó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khăn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cấu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hình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ProGuard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đặc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biệt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là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những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thư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sử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reflection.</w:t>
          </w:r>
        </w:p>
      </w:sdtContent>
    </w:sdt>
    <w:p w14:paraId="29ACF586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Các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53DF7B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B16EAB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2" w:name="_heading=h.1hmsyys" w:colFirst="0" w:colLast="0"/>
      <w:bookmarkStart w:id="83" w:name="_Toc187587918"/>
      <w:bookmarkEnd w:id="82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2.2.10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nguồn</w:t>
      </w:r>
      <w:bookmarkEnd w:id="83"/>
      <w:proofErr w:type="spellEnd"/>
    </w:p>
    <w:p w14:paraId="30EF48B3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thuật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kèm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SDK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cắt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bớt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code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mặt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APK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66C4C5CE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(memory pages)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RAM,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bớt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Công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đoạn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giờ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dịch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25E55451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9E07127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61DB2E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4" w:name="_heading=h.41mghml" w:colFirst="0" w:colLast="0"/>
      <w:bookmarkStart w:id="85" w:name="_Toc187587919"/>
      <w:bookmarkEnd w:id="84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2.3.  Vai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trò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bookmarkEnd w:id="85"/>
      <w:proofErr w:type="spellEnd"/>
    </w:p>
    <w:p w14:paraId="5F2250C5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6" w:name="_heading=h.2grqrue" w:colFirst="0" w:colLast="0"/>
      <w:bookmarkStart w:id="87" w:name="_Toc187587920"/>
      <w:bookmarkEnd w:id="86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2.3.1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thiệu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ProGuard</w:t>
      </w:r>
      <w:bookmarkEnd w:id="87"/>
      <w:proofErr w:type="spellEnd"/>
    </w:p>
    <w:p w14:paraId="42818655" w14:textId="77777777" w:rsidR="00596426" w:rsidRPr="003D1322" w:rsidRDefault="00596426" w:rsidP="00596426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    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kèm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SDK,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Java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APK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0B52E0" w14:textId="77777777" w:rsidR="00596426" w:rsidRPr="003D1322" w:rsidRDefault="00596426" w:rsidP="006D0E3E">
      <w:pPr>
        <w:pStyle w:val="ListParagraph"/>
        <w:numPr>
          <w:ilvl w:val="0"/>
          <w:numId w:val="89"/>
        </w:num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3776013" w14:textId="77777777" w:rsidR="00596426" w:rsidRPr="003D1322" w:rsidRDefault="00596426" w:rsidP="00596426">
      <w:pPr>
        <w:numPr>
          <w:ilvl w:val="0"/>
          <w:numId w:val="32"/>
        </w:numPr>
        <w:shd w:val="clear" w:color="auto" w:fill="FFFFFF"/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APK,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AD86C0" w14:textId="77777777" w:rsidR="00596426" w:rsidRPr="003D1322" w:rsidRDefault="00596426" w:rsidP="00596426">
      <w:pPr>
        <w:numPr>
          <w:ilvl w:val="0"/>
          <w:numId w:val="32"/>
        </w:numPr>
        <w:shd w:val="clear" w:color="auto" w:fill="FFFFFF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thừa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176963" w14:textId="77777777" w:rsidR="00596426" w:rsidRPr="003D1322" w:rsidRDefault="00596426" w:rsidP="00596426">
      <w:pPr>
        <w:numPr>
          <w:ilvl w:val="0"/>
          <w:numId w:val="32"/>
        </w:numPr>
        <w:shd w:val="clear" w:color="auto" w:fill="FFFFFF"/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(Obfuscation):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(reverse engineering)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tuệ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sdt>
      <w:sdtPr>
        <w:rPr>
          <w:rFonts w:ascii="Times New Roman" w:hAnsi="Times New Roman" w:cs="Times New Roman"/>
          <w:sz w:val="28"/>
          <w:szCs w:val="28"/>
        </w:rPr>
        <w:tag w:val="goog_rdk_9"/>
        <w:id w:val="1579398028"/>
      </w:sdtPr>
      <w:sdtContent>
        <w:p w14:paraId="1632DB8D" w14:textId="77777777" w:rsidR="00596426" w:rsidRPr="003D1322" w:rsidRDefault="00596426">
          <w:pPr>
            <w:shd w:val="clear" w:color="auto" w:fill="FFFFFF"/>
            <w:spacing w:before="240" w:after="240"/>
            <w:ind w:firstLine="720"/>
            <w:jc w:val="both"/>
            <w:rPr>
              <w:rFonts w:ascii="Times New Roman" w:eastAsia="Times New Roman" w:hAnsi="Times New Roman" w:cs="Times New Roman"/>
              <w:sz w:val="28"/>
              <w:szCs w:val="28"/>
            </w:rPr>
            <w:pPrChange w:id="88" w:author="Quách Cao Thắng" w:date="2025-01-12T06:50:00Z">
              <w:pPr>
                <w:shd w:val="clear" w:color="auto" w:fill="FFFFFF"/>
                <w:spacing w:before="240" w:after="240"/>
                <w:jc w:val="both"/>
              </w:pPr>
            </w:pPrChange>
          </w:pP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Nhờ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những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tính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năng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này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ProGuard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không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chỉ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tối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ưu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hóa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tài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nguyên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cải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thiện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hiệu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suất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mà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còn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bảo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vệ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mã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nguồn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tăng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cường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bảo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mật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cho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ứng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Android.</w:t>
          </w:r>
        </w:p>
      </w:sdtContent>
    </w:sdt>
    <w:p w14:paraId="381D68DF" w14:textId="77777777" w:rsidR="00596426" w:rsidRPr="003D1322" w:rsidRDefault="00596426" w:rsidP="00596426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4CF2C6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9" w:name="_heading=h.vx1227" w:colFirst="0" w:colLast="0"/>
      <w:bookmarkStart w:id="90" w:name="_Toc187587921"/>
      <w:bookmarkEnd w:id="89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2.3.2 Lợi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ProGuard</w:t>
      </w:r>
      <w:bookmarkEnd w:id="90"/>
      <w:proofErr w:type="spellEnd"/>
    </w:p>
    <w:p w14:paraId="320A85E0" w14:textId="77777777" w:rsidR="00596426" w:rsidRPr="003D1322" w:rsidRDefault="00596426" w:rsidP="00596426">
      <w:pPr>
        <w:shd w:val="clear" w:color="auto" w:fill="FFFFFF"/>
        <w:spacing w:before="120"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thừa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unusing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code),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vậy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8BEA416" w14:textId="77777777" w:rsidR="00596426" w:rsidRPr="003D1322" w:rsidRDefault="00596426" w:rsidP="00596426">
      <w:pPr>
        <w:shd w:val="clear" w:color="auto" w:fill="FFFFFF"/>
        <w:spacing w:before="120"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Studio,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đem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4A9C54C" w14:textId="77777777" w:rsidR="00596426" w:rsidRPr="003D1322" w:rsidRDefault="00596426" w:rsidP="00596426">
      <w:pPr>
        <w:numPr>
          <w:ilvl w:val="0"/>
          <w:numId w:val="62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thừa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drawable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APK,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nhẹ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02BE44" w14:textId="77777777" w:rsidR="00596426" w:rsidRPr="003D1322" w:rsidRDefault="00596426" w:rsidP="00596426">
      <w:pPr>
        <w:numPr>
          <w:ilvl w:val="0"/>
          <w:numId w:val="62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CPU)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49FF63" w14:textId="77777777" w:rsidR="00596426" w:rsidRPr="003D1322" w:rsidRDefault="00596426" w:rsidP="00596426">
      <w:pPr>
        <w:numPr>
          <w:ilvl w:val="0"/>
          <w:numId w:val="62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Bảo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vệ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(reverse engineering).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tuệ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D733C9" w14:textId="77777777" w:rsidR="00596426" w:rsidRPr="003D1322" w:rsidRDefault="00596426" w:rsidP="00596426">
      <w:pPr>
        <w:numPr>
          <w:ilvl w:val="0"/>
          <w:numId w:val="62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Tăng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mật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huống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EA700C" w14:textId="77777777" w:rsidR="00596426" w:rsidRPr="003D1322" w:rsidRDefault="00596426" w:rsidP="00596426">
      <w:pPr>
        <w:numPr>
          <w:ilvl w:val="0"/>
          <w:numId w:val="62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Android Studio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Studio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proofErr w:type="gramStart"/>
      <w:r w:rsidRPr="003D1322">
        <w:rPr>
          <w:rFonts w:ascii="Times New Roman" w:eastAsia="Roboto Mono" w:hAnsi="Times New Roman" w:cs="Times New Roman"/>
          <w:color w:val="188038"/>
          <w:sz w:val="28"/>
          <w:szCs w:val="28"/>
        </w:rPr>
        <w:t>build.gradle</w:t>
      </w:r>
      <w:proofErr w:type="spellEnd"/>
      <w:proofErr w:type="gram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D967E2" w14:textId="77777777" w:rsidR="00596426" w:rsidRPr="003D1322" w:rsidRDefault="00596426" w:rsidP="00596426">
      <w:pPr>
        <w:numPr>
          <w:ilvl w:val="0"/>
          <w:numId w:val="62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Bảo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vệ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7315C0" w14:textId="77777777" w:rsidR="00596426" w:rsidRPr="003D1322" w:rsidRDefault="00596426" w:rsidP="00596426">
      <w:pPr>
        <w:numPr>
          <w:ilvl w:val="0"/>
          <w:numId w:val="62"/>
        </w:numPr>
        <w:shd w:val="clear" w:color="auto" w:fill="FFFFFF"/>
        <w:spacing w:after="120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165FFC" w14:textId="77777777" w:rsidR="00596426" w:rsidRPr="003D1322" w:rsidRDefault="00596426" w:rsidP="00596426">
      <w:pPr>
        <w:shd w:val="clear" w:color="auto" w:fill="FFFFFF"/>
        <w:spacing w:before="280"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6D1C7E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1" w:name="_heading=h.3fwokq0" w:colFirst="0" w:colLast="0"/>
      <w:bookmarkStart w:id="92" w:name="_Toc187587922"/>
      <w:bookmarkEnd w:id="91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2.3.3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ProGuard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bookmarkEnd w:id="92"/>
      <w:proofErr w:type="spellEnd"/>
    </w:p>
    <w:p w14:paraId="15EACE5D" w14:textId="77777777" w:rsidR="00596426" w:rsidRPr="003D1322" w:rsidRDefault="00596426" w:rsidP="00596426">
      <w:pPr>
        <w:pStyle w:val="Heading4"/>
        <w:spacing w:after="12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2.3.3.1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build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gradle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app</w:t>
      </w:r>
    </w:p>
    <w:p w14:paraId="6BFB8F4A" w14:textId="77777777" w:rsidR="00596426" w:rsidRPr="003D1322" w:rsidRDefault="00596426" w:rsidP="00596426">
      <w:pPr>
        <w:keepNext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805DE3" wp14:editId="4C9ECD97">
            <wp:extent cx="5343804" cy="2319909"/>
            <wp:effectExtent l="0" t="0" r="0" b="0"/>
            <wp:docPr id="14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804" cy="2319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4EAFE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2. 5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build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gradle</w:t>
      </w:r>
      <w:proofErr w:type="spellEnd"/>
    </w:p>
    <w:p w14:paraId="33A7D556" w14:textId="77777777" w:rsidR="00596426" w:rsidRPr="003D1322" w:rsidRDefault="00596426" w:rsidP="00596426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minifyEnabled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gram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true</w:t>
      </w: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:</w:t>
      </w:r>
      <w:proofErr w:type="gram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Khi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gắn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giá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trị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</w:t>
      </w: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true</w:t>
      </w: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lệnh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build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bản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release version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chống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dịch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ngược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 ...</w:t>
      </w:r>
    </w:p>
    <w:p w14:paraId="48B00D86" w14:textId="77777777" w:rsidR="00596426" w:rsidRPr="003D1322" w:rsidRDefault="00596426" w:rsidP="00596426">
      <w:pPr>
        <w:spacing w:after="120"/>
        <w:ind w:left="27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0399E2" w14:textId="77777777" w:rsidR="00596426" w:rsidRPr="003D1322" w:rsidRDefault="00596426" w:rsidP="00596426">
      <w:pPr>
        <w:pStyle w:val="Heading4"/>
        <w:spacing w:after="12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2.3.3.2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custom rules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hữu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proguard</w:t>
      </w:r>
      <w:proofErr w:type="spellEnd"/>
    </w:p>
    <w:p w14:paraId="16334287" w14:textId="77777777" w:rsidR="00596426" w:rsidRPr="003D1322" w:rsidRDefault="00596426" w:rsidP="00596426">
      <w:pPr>
        <w:spacing w:after="12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custom rules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78BFD33" w14:textId="77777777" w:rsidR="00596426" w:rsidRPr="003D1322" w:rsidRDefault="00596426" w:rsidP="00596426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Keep class files: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07D644B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420B13" wp14:editId="17AF9CFD">
            <wp:extent cx="5943600" cy="444500"/>
            <wp:effectExtent l="0" t="0" r="0" b="0"/>
            <wp:docPr id="1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D781F" w14:textId="77777777" w:rsidR="00596426" w:rsidRPr="003D1322" w:rsidRDefault="00596426" w:rsidP="00596426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Keep member for a class: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762628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265B85" wp14:editId="2591E458">
            <wp:extent cx="5943600" cy="1028700"/>
            <wp:effectExtent l="0" t="0" r="0" b="0"/>
            <wp:docPr id="1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2D81F" w14:textId="77777777" w:rsidR="00596426" w:rsidRPr="003D1322" w:rsidRDefault="00596426" w:rsidP="00596426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Keeping names of the class and members: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gỡ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ngoài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4A0663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8F1D471" wp14:editId="206FD00A">
            <wp:extent cx="5943600" cy="1028700"/>
            <wp:effectExtent l="0" t="0" r="0" b="0"/>
            <wp:docPr id="1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3D7BC" w14:textId="77777777" w:rsidR="00596426" w:rsidRPr="003D1322" w:rsidRDefault="00596426" w:rsidP="00596426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Using any Library in Android: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xung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thứ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</w:p>
    <w:p w14:paraId="4FD823FC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C8CD311" wp14:editId="418A1F4C">
            <wp:extent cx="5943600" cy="381000"/>
            <wp:effectExtent l="0" t="0" r="0" b="0"/>
            <wp:docPr id="1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94879" w14:textId="77777777" w:rsidR="00596426" w:rsidRPr="003D1322" w:rsidRDefault="00596426" w:rsidP="00596426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Only Obfuscate your project: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thứ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8E2033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ADF84A4" wp14:editId="1BF08636">
            <wp:extent cx="5943600" cy="495300"/>
            <wp:effectExtent l="0" t="0" r="0" b="0"/>
            <wp:docPr id="1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620FD" w14:textId="77777777" w:rsidR="00596426" w:rsidRPr="003D1322" w:rsidRDefault="00596426" w:rsidP="00596426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Maintaining annotations: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</w:t>
      </w: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iữ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chú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thích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DC694B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5597831" wp14:editId="0464E0F2">
            <wp:extent cx="5943600" cy="381000"/>
            <wp:effectExtent l="0" t="0" r="0" b="0"/>
            <wp:docPr id="1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044DA" w14:textId="77777777" w:rsidR="00596426" w:rsidRPr="003D1322" w:rsidRDefault="00596426" w:rsidP="00596426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Optimization: Cho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bỏ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1E3A88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12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16622E" wp14:editId="4EC15660">
            <wp:extent cx="5943600" cy="355600"/>
            <wp:effectExtent l="0" t="0" r="0" b="0"/>
            <wp:docPr id="1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85D5A" w14:textId="77777777" w:rsidR="00596426" w:rsidRPr="003D1322" w:rsidRDefault="00596426" w:rsidP="00596426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E23FE7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3" w:name="_heading=h.4f1mdlm" w:colFirst="0" w:colLast="0"/>
      <w:bookmarkStart w:id="94" w:name="_Toc187587923"/>
      <w:bookmarkEnd w:id="93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2.4. Các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nhớ</w:t>
      </w:r>
      <w:bookmarkEnd w:id="94"/>
      <w:proofErr w:type="spellEnd"/>
    </w:p>
    <w:p w14:paraId="62BA6492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5" w:name="_heading=h.2u6wntf" w:colFirst="0" w:colLast="0"/>
      <w:bookmarkStart w:id="96" w:name="_Toc187587924"/>
      <w:bookmarkEnd w:id="95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2.4.1 MAT </w:t>
      </w:r>
      <w:proofErr w:type="gram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 Memory</w:t>
      </w:r>
      <w:proofErr w:type="gram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Analyzer Tool)</w:t>
      </w:r>
      <w:bookmarkEnd w:id="96"/>
    </w:p>
    <w:p w14:paraId="23B12535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MAT (Memory Analyzer Tool)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Java,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Android.</w:t>
      </w:r>
    </w:p>
    <w:p w14:paraId="5DED38DF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Eclipse Memory Analyzer Tool (MAT)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AB9BF3" w14:textId="77777777" w:rsidR="00596426" w:rsidRPr="003D1322" w:rsidRDefault="00596426" w:rsidP="00596426">
      <w:pPr>
        <w:numPr>
          <w:ilvl w:val="0"/>
          <w:numId w:val="81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heap dump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28AAA6C" w14:textId="77777777" w:rsidR="00596426" w:rsidRPr="003D1322" w:rsidRDefault="00596426" w:rsidP="00596426">
      <w:pPr>
        <w:numPr>
          <w:ilvl w:val="1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MAT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B8AF81" w14:textId="77777777" w:rsidR="00596426" w:rsidRPr="003D1322" w:rsidRDefault="00596426" w:rsidP="00596426">
      <w:pPr>
        <w:numPr>
          <w:ilvl w:val="1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Công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31992A" w14:textId="77777777" w:rsidR="00596426" w:rsidRPr="003D1322" w:rsidRDefault="00596426" w:rsidP="00596426">
      <w:pPr>
        <w:numPr>
          <w:ilvl w:val="0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DCDE508" w14:textId="77777777" w:rsidR="00596426" w:rsidRPr="003D1322" w:rsidRDefault="00596426" w:rsidP="00596426">
      <w:pPr>
        <w:numPr>
          <w:ilvl w:val="1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MAT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Garbage Collector (GC).</w:t>
      </w:r>
    </w:p>
    <w:p w14:paraId="4ED838A6" w14:textId="77777777" w:rsidR="00596426" w:rsidRPr="003D1322" w:rsidRDefault="00596426" w:rsidP="00596426">
      <w:pPr>
        <w:numPr>
          <w:ilvl w:val="1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Công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0222DA" w14:textId="77777777" w:rsidR="00596426" w:rsidRPr="003D1322" w:rsidRDefault="00596426" w:rsidP="00596426">
      <w:pPr>
        <w:numPr>
          <w:ilvl w:val="0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4FFEA46" w14:textId="77777777" w:rsidR="00596426" w:rsidRPr="003D1322" w:rsidRDefault="00596426" w:rsidP="00596426">
      <w:pPr>
        <w:numPr>
          <w:ilvl w:val="1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MAT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CB5A8B" w14:textId="77777777" w:rsidR="00596426" w:rsidRPr="003D1322" w:rsidRDefault="00596426" w:rsidP="00596426">
      <w:pPr>
        <w:numPr>
          <w:ilvl w:val="1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Công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cờ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ngờ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5D5B8A" w14:textId="77777777" w:rsidR="00596426" w:rsidRPr="003D1322" w:rsidRDefault="00596426" w:rsidP="00596426">
      <w:pPr>
        <w:numPr>
          <w:ilvl w:val="0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Báo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cáo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48D9D30" w14:textId="77777777" w:rsidR="00596426" w:rsidRPr="003D1322" w:rsidRDefault="00596426" w:rsidP="00596426">
      <w:pPr>
        <w:numPr>
          <w:ilvl w:val="1"/>
          <w:numId w:val="8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MAT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D43566" w14:textId="77777777" w:rsidR="00596426" w:rsidRPr="003D1322" w:rsidRDefault="00596426" w:rsidP="00596426">
      <w:pPr>
        <w:numPr>
          <w:ilvl w:val="1"/>
          <w:numId w:val="81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Cung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11404E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MAT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 xml:space="preserve"> Android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7DCB74C" w14:textId="77777777" w:rsidR="00596426" w:rsidRPr="003D1322" w:rsidRDefault="00596426" w:rsidP="00596426">
      <w:pPr>
        <w:numPr>
          <w:ilvl w:val="0"/>
          <w:numId w:val="3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MAT ban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Eclipse IDE,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Eclipse.org.</w:t>
      </w:r>
    </w:p>
    <w:p w14:paraId="0970929D" w14:textId="77777777" w:rsidR="00596426" w:rsidRPr="003D1322" w:rsidRDefault="00596426" w:rsidP="00596426">
      <w:pPr>
        <w:numPr>
          <w:ilvl w:val="0"/>
          <w:numId w:val="3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MAT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Studio,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dump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Android Device Monitor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gdb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dump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MAT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B546C2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B686362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7" w:name="_heading=h.19c6y18" w:colFirst="0" w:colLast="0"/>
      <w:bookmarkStart w:id="98" w:name="_Toc187587925"/>
      <w:bookmarkEnd w:id="9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2.4.2 JetBrains JVM Debugger Memory View</w:t>
      </w:r>
      <w:bookmarkEnd w:id="98"/>
    </w:p>
    <w:sdt>
      <w:sdtPr>
        <w:rPr>
          <w:rFonts w:ascii="Times New Roman" w:hAnsi="Times New Roman" w:cs="Times New Roman"/>
          <w:sz w:val="28"/>
          <w:szCs w:val="28"/>
        </w:rPr>
        <w:tag w:val="goog_rdk_16"/>
        <w:id w:val="-1746802964"/>
      </w:sdtPr>
      <w:sdtContent>
        <w:p w14:paraId="7EB97772" w14:textId="77777777" w:rsidR="00596426" w:rsidRPr="003D1322" w:rsidRDefault="00000000">
          <w:pPr>
            <w:spacing w:before="240" w:after="240"/>
            <w:ind w:firstLine="720"/>
            <w:rPr>
              <w:rFonts w:ascii="Times New Roman" w:eastAsia="Times New Roman" w:hAnsi="Times New Roman" w:cs="Times New Roman"/>
              <w:sz w:val="28"/>
              <w:szCs w:val="28"/>
            </w:rPr>
            <w:pPrChange w:id="99" w:author="Quách Cao Thắng" w:date="2025-01-12T06:54:00Z">
              <w:pPr>
                <w:spacing w:before="240" w:after="240"/>
              </w:pPr>
            </w:pPrChange>
          </w:pPr>
          <w:sdt>
            <w:sdtPr>
              <w:rPr>
                <w:rFonts w:ascii="Times New Roman" w:hAnsi="Times New Roman" w:cs="Times New Roman"/>
                <w:sz w:val="28"/>
                <w:szCs w:val="28"/>
              </w:rPr>
              <w:tag w:val="goog_rdk_10"/>
              <w:id w:val="1430622195"/>
            </w:sdtPr>
            <w:sdtContent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>JetBrains JVM Debugger Memory View</w:t>
              </w:r>
            </w:sdtContent>
          </w:sdt>
          <w:sdt>
            <w:sdtPr>
              <w:rPr>
                <w:rFonts w:ascii="Times New Roman" w:hAnsi="Times New Roman" w:cs="Times New Roman"/>
                <w:sz w:val="28"/>
                <w:szCs w:val="28"/>
              </w:rPr>
              <w:tag w:val="goog_rdk_11"/>
              <w:id w:val="-1138330006"/>
            </w:sdtPr>
            <w:sdtContent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là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một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plugin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mạnh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mẽ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dành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cho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</w:sdtContent>
          </w:sdt>
          <w:sdt>
            <w:sdtPr>
              <w:rPr>
                <w:rFonts w:ascii="Times New Roman" w:hAnsi="Times New Roman" w:cs="Times New Roman"/>
                <w:sz w:val="28"/>
                <w:szCs w:val="28"/>
              </w:rPr>
              <w:tag w:val="goog_rdk_12"/>
              <w:id w:val="499089849"/>
            </w:sdtPr>
            <w:sdtContent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>IntelliJ IDEA</w:t>
              </w:r>
            </w:sdtContent>
          </w:sdt>
          <w:sdt>
            <w:sdtPr>
              <w:rPr>
                <w:rFonts w:ascii="Times New Roman" w:hAnsi="Times New Roman" w:cs="Times New Roman"/>
                <w:sz w:val="28"/>
                <w:szCs w:val="28"/>
              </w:rPr>
              <w:tag w:val="goog_rdk_13"/>
              <w:id w:val="29534503"/>
            </w:sdtPr>
            <w:sdtContent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và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</w:sdtContent>
          </w:sdt>
          <w:sdt>
            <w:sdtPr>
              <w:rPr>
                <w:rFonts w:ascii="Times New Roman" w:hAnsi="Times New Roman" w:cs="Times New Roman"/>
                <w:sz w:val="28"/>
                <w:szCs w:val="28"/>
              </w:rPr>
              <w:tag w:val="goog_rdk_14"/>
              <w:id w:val="-1543131099"/>
            </w:sdtPr>
            <w:sdtContent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>Android Studio</w:t>
              </w:r>
            </w:sdtContent>
          </w:sdt>
          <w:sdt>
            <w:sdtPr>
              <w:rPr>
                <w:rFonts w:ascii="Times New Roman" w:hAnsi="Times New Roman" w:cs="Times New Roman"/>
                <w:sz w:val="28"/>
                <w:szCs w:val="28"/>
              </w:rPr>
              <w:tag w:val="goog_rdk_15"/>
              <w:id w:val="-239103407"/>
            </w:sdtPr>
            <w:sdtContent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,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mở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rộng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khả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năng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gỡ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lỗi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(debug)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của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JVM,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giúp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lập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trình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viên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theo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dõi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và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phân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tích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bộ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nhớ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heap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trong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khi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debug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ứng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dụng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. Công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cụ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này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hỗ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trợ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phát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hiện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và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xử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lý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các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vấn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đề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liên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quan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đến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quản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lý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bộ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nhớ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,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rò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rỉ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bộ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nhớ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,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và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tối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ưu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hóa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hiệu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suất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ứng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dụng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.</w:t>
              </w:r>
            </w:sdtContent>
          </w:sdt>
        </w:p>
      </w:sdtContent>
    </w:sdt>
    <w:bookmarkStart w:id="100" w:name="_heading=h.dlyftxdhnpqu" w:colFirst="0" w:colLast="0" w:displacedByCustomXml="next"/>
    <w:bookmarkEnd w:id="100" w:displacedByCustomXml="next"/>
    <w:sdt>
      <w:sdtPr>
        <w:tag w:val="goog_rdk_18"/>
        <w:id w:val="1254562465"/>
      </w:sdtPr>
      <w:sdtContent>
        <w:p w14:paraId="2C28503E" w14:textId="13E6A20A" w:rsidR="00596426" w:rsidRPr="0035448A" w:rsidRDefault="00000000">
          <w:pPr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rPrChange w:id="101" w:author="Quách Cao Thắng" w:date="2025-01-12T06:54:00Z">
                <w:rPr>
                  <w:rFonts w:ascii="Times New Roman" w:eastAsia="Times New Roman" w:hAnsi="Times New Roman" w:cs="Times New Roman"/>
                  <w:b/>
                  <w:color w:val="000000"/>
                  <w:sz w:val="26"/>
                  <w:szCs w:val="26"/>
                </w:rPr>
              </w:rPrChange>
            </w:rPr>
            <w:pPrChange w:id="102" w:author="Quách Cao Thắng" w:date="2025-01-12T06:54:00Z">
              <w:pPr>
                <w:pStyle w:val="Heading3"/>
                <w:keepNext w:val="0"/>
                <w:keepLines w:val="0"/>
                <w:spacing w:before="280" w:after="80"/>
                <w:ind w:left="1440" w:hanging="360"/>
              </w:pPr>
            </w:pPrChange>
          </w:pPr>
          <w:sdt>
            <w:sdtPr>
              <w:tag w:val="goog_rdk_17"/>
              <w:id w:val="1264654805"/>
            </w:sdtPr>
            <w:sdtContent>
              <w:r w:rsidR="0035448A">
                <w:t xml:space="preserve">       </w:t>
              </w:r>
              <w:proofErr w:type="spellStart"/>
              <w:r w:rsidR="00596426" w:rsidRPr="0035448A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03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>Chức</w:t>
              </w:r>
              <w:proofErr w:type="spellEnd"/>
              <w:r w:rsidR="00596426" w:rsidRPr="0035448A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04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 xml:space="preserve"> </w:t>
              </w:r>
              <w:proofErr w:type="spellStart"/>
              <w:r w:rsidR="00596426" w:rsidRPr="0035448A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05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>năng</w:t>
              </w:r>
              <w:proofErr w:type="spellEnd"/>
              <w:r w:rsidR="00596426" w:rsidRPr="0035448A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06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 xml:space="preserve"> </w:t>
              </w:r>
              <w:proofErr w:type="spellStart"/>
              <w:r w:rsidR="00596426" w:rsidRPr="0035448A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07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>chính</w:t>
              </w:r>
              <w:proofErr w:type="spellEnd"/>
              <w:r w:rsidR="00596426" w:rsidRPr="0035448A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08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 xml:space="preserve"> </w:t>
              </w:r>
              <w:proofErr w:type="spellStart"/>
              <w:r w:rsidR="00596426" w:rsidRPr="0035448A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09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>của</w:t>
              </w:r>
              <w:proofErr w:type="spellEnd"/>
              <w:r w:rsidR="00596426" w:rsidRPr="0035448A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10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 xml:space="preserve"> JVM Debugger Memory View:</w:t>
              </w:r>
            </w:sdtContent>
          </w:sdt>
        </w:p>
      </w:sdtContent>
    </w:sdt>
    <w:p w14:paraId="219B2FDE" w14:textId="77777777" w:rsidR="00596426" w:rsidRPr="003D1322" w:rsidRDefault="00000000" w:rsidP="00596426">
      <w:pPr>
        <w:numPr>
          <w:ilvl w:val="0"/>
          <w:numId w:val="35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19"/>
          <w:id w:val="-586068728"/>
        </w:sdtPr>
        <w:sdtContent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Hiển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thị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thông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tin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về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heap</w:t>
          </w:r>
        </w:sdtContent>
      </w:sdt>
      <w:sdt>
        <w:sdtPr>
          <w:rPr>
            <w:rFonts w:ascii="Times New Roman" w:hAnsi="Times New Roman" w:cs="Times New Roman"/>
            <w:sz w:val="28"/>
            <w:szCs w:val="28"/>
          </w:rPr>
          <w:tag w:val="goog_rdk_20"/>
          <w:id w:val="-2103646456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:</w:t>
          </w:r>
        </w:sdtContent>
      </w:sdt>
    </w:p>
    <w:p w14:paraId="59882D37" w14:textId="77777777" w:rsidR="00596426" w:rsidRPr="003D1322" w:rsidRDefault="00000000" w:rsidP="00596426">
      <w:pPr>
        <w:numPr>
          <w:ilvl w:val="1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21"/>
          <w:id w:val="-1876914902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Hiển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thị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tổng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số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trong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heap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nhóm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chúng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theo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tên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class.</w:t>
          </w:r>
        </w:sdtContent>
      </w:sdt>
    </w:p>
    <w:p w14:paraId="583B8174" w14:textId="77777777" w:rsidR="00596426" w:rsidRPr="003D1322" w:rsidRDefault="00000000" w:rsidP="00596426">
      <w:pPr>
        <w:numPr>
          <w:ilvl w:val="1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22"/>
          <w:id w:val="-213272766"/>
        </w:sdtPr>
        <w:sdtContent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dễ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dàng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xác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định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nào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đang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chiếm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nhiều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nhớ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nhất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sdtContent>
      </w:sdt>
    </w:p>
    <w:p w14:paraId="7DE21D3F" w14:textId="77777777" w:rsidR="00596426" w:rsidRPr="003D1322" w:rsidRDefault="00000000" w:rsidP="00596426">
      <w:pPr>
        <w:numPr>
          <w:ilvl w:val="0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23"/>
          <w:id w:val="-1000355935"/>
        </w:sdtPr>
        <w:sdtContent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Theo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dõi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thời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gian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thực</w:t>
          </w:r>
          <w:proofErr w:type="spellEnd"/>
        </w:sdtContent>
      </w:sdt>
      <w:sdt>
        <w:sdtPr>
          <w:rPr>
            <w:rFonts w:ascii="Times New Roman" w:hAnsi="Times New Roman" w:cs="Times New Roman"/>
            <w:sz w:val="28"/>
            <w:szCs w:val="28"/>
          </w:rPr>
          <w:tag w:val="goog_rdk_24"/>
          <w:id w:val="-544609753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:</w:t>
          </w:r>
        </w:sdtContent>
      </w:sdt>
    </w:p>
    <w:p w14:paraId="6688FF7B" w14:textId="77777777" w:rsidR="00596426" w:rsidRPr="003D1322" w:rsidRDefault="00000000" w:rsidP="00596426">
      <w:pPr>
        <w:numPr>
          <w:ilvl w:val="1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25"/>
          <w:id w:val="1260635999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Quan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sát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số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cụ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thể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bước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qua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từng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điểm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dừng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(breakpoint)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trong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quá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trình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debug.</w:t>
          </w:r>
        </w:sdtContent>
      </w:sdt>
    </w:p>
    <w:p w14:paraId="30BE0CCB" w14:textId="77777777" w:rsidR="00596426" w:rsidRPr="003D1322" w:rsidRDefault="00000000" w:rsidP="00596426">
      <w:pPr>
        <w:numPr>
          <w:ilvl w:val="1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26"/>
          <w:id w:val="-86008134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Cho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phép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so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sánh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số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giữa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thời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điểm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khác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nhau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phát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hiện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tình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trạng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cấp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phát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nhớ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không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mong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muốn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hoặc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rò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rỉ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nhớ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sdtContent>
      </w:sdt>
    </w:p>
    <w:p w14:paraId="05FD8BEF" w14:textId="77777777" w:rsidR="00596426" w:rsidRPr="003D1322" w:rsidRDefault="00000000" w:rsidP="00596426">
      <w:pPr>
        <w:numPr>
          <w:ilvl w:val="0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27"/>
          <w:id w:val="-1283801573"/>
        </w:sdtPr>
        <w:sdtContent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Chức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năng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Garbage Collection (GC)</w:t>
          </w:r>
        </w:sdtContent>
      </w:sdt>
      <w:sdt>
        <w:sdtPr>
          <w:rPr>
            <w:rFonts w:ascii="Times New Roman" w:hAnsi="Times New Roman" w:cs="Times New Roman"/>
            <w:sz w:val="28"/>
            <w:szCs w:val="28"/>
          </w:rPr>
          <w:tag w:val="goog_rdk_28"/>
          <w:id w:val="-2054763240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:</w:t>
          </w:r>
        </w:sdtContent>
      </w:sdt>
    </w:p>
    <w:p w14:paraId="6AEE0E89" w14:textId="77777777" w:rsidR="00596426" w:rsidRPr="003D1322" w:rsidRDefault="00000000" w:rsidP="00596426">
      <w:pPr>
        <w:numPr>
          <w:ilvl w:val="1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29"/>
          <w:id w:val="1773199590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Cho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phép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gọi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thủ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công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Garbage Collector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trong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quá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trình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debug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để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kiểm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tra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xem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thể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được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hồi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hay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không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sdtContent>
      </w:sdt>
    </w:p>
    <w:p w14:paraId="49B09F3F" w14:textId="77777777" w:rsidR="00596426" w:rsidRPr="003D1322" w:rsidRDefault="00000000" w:rsidP="00596426">
      <w:pPr>
        <w:numPr>
          <w:ilvl w:val="1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30"/>
          <w:id w:val="1286462821"/>
        </w:sdtPr>
        <w:sdtContent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phát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hiện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không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cần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thiết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mà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vẫn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giữ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lại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trong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nhớ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sdtContent>
      </w:sdt>
    </w:p>
    <w:p w14:paraId="17DA08EF" w14:textId="77777777" w:rsidR="00596426" w:rsidRPr="003D1322" w:rsidRDefault="00000000" w:rsidP="00596426">
      <w:pPr>
        <w:numPr>
          <w:ilvl w:val="0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31"/>
          <w:id w:val="-696306754"/>
        </w:sdtPr>
        <w:sdtContent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Chức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năng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filter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và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tìm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kiếm</w:t>
          </w:r>
          <w:proofErr w:type="spellEnd"/>
        </w:sdtContent>
      </w:sdt>
      <w:sdt>
        <w:sdtPr>
          <w:rPr>
            <w:rFonts w:ascii="Times New Roman" w:hAnsi="Times New Roman" w:cs="Times New Roman"/>
            <w:sz w:val="28"/>
            <w:szCs w:val="28"/>
          </w:rPr>
          <w:tag w:val="goog_rdk_32"/>
          <w:id w:val="1455675076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:</w:t>
          </w:r>
        </w:sdtContent>
      </w:sdt>
    </w:p>
    <w:p w14:paraId="22957285" w14:textId="77777777" w:rsidR="00596426" w:rsidRPr="003D1322" w:rsidRDefault="00000000" w:rsidP="00596426">
      <w:pPr>
        <w:numPr>
          <w:ilvl w:val="1"/>
          <w:numId w:val="3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33"/>
          <w:id w:val="-1833518188"/>
        </w:sdtPr>
        <w:sdtContent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Lọc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tìm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kiếm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nhanh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trong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heap.</w:t>
          </w:r>
        </w:sdtContent>
      </w:sdt>
    </w:p>
    <w:p w14:paraId="5A572CE9" w14:textId="77777777" w:rsidR="00596426" w:rsidRPr="003D1322" w:rsidRDefault="00000000" w:rsidP="00596426">
      <w:pPr>
        <w:numPr>
          <w:ilvl w:val="1"/>
          <w:numId w:val="35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34"/>
          <w:id w:val="2014261820"/>
        </w:sdtPr>
        <w:sdtContent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Tính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năng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này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lập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trình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viên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dễ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dàng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tìm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ra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cần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thiết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để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ưu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hóa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quá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trình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phân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tích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nhớ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sdtContent>
      </w:sdt>
    </w:p>
    <w:bookmarkStart w:id="111" w:name="_heading=h.m7trexnkbm4i" w:colFirst="0" w:colLast="0" w:displacedByCustomXml="next"/>
    <w:bookmarkEnd w:id="111" w:displacedByCustomXml="next"/>
    <w:sdt>
      <w:sdtPr>
        <w:rPr>
          <w:rFonts w:ascii="Times New Roman" w:hAnsi="Times New Roman" w:cs="Times New Roman"/>
          <w:sz w:val="28"/>
          <w:szCs w:val="28"/>
        </w:rPr>
        <w:tag w:val="goog_rdk_36"/>
        <w:id w:val="-392658055"/>
      </w:sdtPr>
      <w:sdtContent>
        <w:p w14:paraId="5D62C341" w14:textId="77777777" w:rsidR="00596426" w:rsidRPr="003D1322" w:rsidRDefault="00000000" w:rsidP="0035448A">
          <w:pPr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rPrChange w:id="112" w:author="Quách Cao Thắng" w:date="2025-01-12T06:54:00Z">
                <w:rPr>
                  <w:rFonts w:ascii="Times New Roman" w:eastAsia="Times New Roman" w:hAnsi="Times New Roman" w:cs="Times New Roman"/>
                  <w:b/>
                  <w:color w:val="000000"/>
                  <w:sz w:val="26"/>
                  <w:szCs w:val="26"/>
                </w:rPr>
              </w:rPrChange>
            </w:rPr>
          </w:pPr>
          <w:sdt>
            <w:sdtPr>
              <w:rPr>
                <w:rFonts w:ascii="Times New Roman" w:hAnsi="Times New Roman" w:cs="Times New Roman"/>
                <w:sz w:val="28"/>
                <w:szCs w:val="28"/>
              </w:rPr>
              <w:tag w:val="goog_rdk_35"/>
              <w:id w:val="-1996400222"/>
            </w:sdtPr>
            <w:sdtContent>
              <w:r w:rsidR="00596426" w:rsidRPr="003D1322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13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 xml:space="preserve">Lợi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14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>ích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15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16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>của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b/>
                  <w:color w:val="000000"/>
                  <w:sz w:val="28"/>
                  <w:szCs w:val="28"/>
                  <w:rPrChange w:id="117" w:author="Quách Cao Thắng" w:date="2025-01-12T06:54:00Z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rPrChange>
                </w:rPr>
                <w:t xml:space="preserve"> JVM Debugger Memory View:</w:t>
              </w:r>
            </w:sdtContent>
          </w:sdt>
        </w:p>
      </w:sdtContent>
    </w:sdt>
    <w:p w14:paraId="30E981EF" w14:textId="77777777" w:rsidR="00596426" w:rsidRPr="003D1322" w:rsidRDefault="00000000" w:rsidP="00596426">
      <w:pPr>
        <w:numPr>
          <w:ilvl w:val="0"/>
          <w:numId w:val="50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37"/>
          <w:id w:val="559211179"/>
        </w:sdtPr>
        <w:sdtContent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Hiểu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rõ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hơn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về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sử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dụng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nhớ</w:t>
          </w:r>
          <w:proofErr w:type="spellEnd"/>
        </w:sdtContent>
      </w:sdt>
      <w:sdt>
        <w:sdtPr>
          <w:rPr>
            <w:rFonts w:ascii="Times New Roman" w:hAnsi="Times New Roman" w:cs="Times New Roman"/>
            <w:sz w:val="28"/>
            <w:szCs w:val="28"/>
          </w:rPr>
          <w:tag w:val="goog_rdk_38"/>
          <w:id w:val="549347768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: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lập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trình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viên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theo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dõi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chính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xác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sử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nhớ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trong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ứng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sdtContent>
      </w:sdt>
    </w:p>
    <w:p w14:paraId="092A8831" w14:textId="77777777" w:rsidR="00596426" w:rsidRPr="003D1322" w:rsidRDefault="00000000" w:rsidP="00596426">
      <w:pPr>
        <w:numPr>
          <w:ilvl w:val="0"/>
          <w:numId w:val="5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39"/>
          <w:id w:val="937569187"/>
        </w:sdtPr>
        <w:sdtContent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Phát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hiện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rò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rỉ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nhớ</w:t>
          </w:r>
          <w:proofErr w:type="spellEnd"/>
        </w:sdtContent>
      </w:sdt>
      <w:sdt>
        <w:sdtPr>
          <w:rPr>
            <w:rFonts w:ascii="Times New Roman" w:hAnsi="Times New Roman" w:cs="Times New Roman"/>
            <w:sz w:val="28"/>
            <w:szCs w:val="28"/>
          </w:rPr>
          <w:tag w:val="goog_rdk_40"/>
          <w:id w:val="1480958134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: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Giúp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nhận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diện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tượng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bị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rò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rỉ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hoặc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không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được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hồi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bởi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Garbage Collector,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làm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tăng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ổn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định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hiệu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suất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của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ứng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sdtContent>
      </w:sdt>
    </w:p>
    <w:p w14:paraId="3FB77586" w14:textId="77777777" w:rsidR="00596426" w:rsidRPr="003D1322" w:rsidRDefault="00000000" w:rsidP="00596426">
      <w:pPr>
        <w:numPr>
          <w:ilvl w:val="0"/>
          <w:numId w:val="5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41"/>
          <w:id w:val="-938666916"/>
        </w:sdtPr>
        <w:sdtContent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Cải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thiện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hiệu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suất</w:t>
          </w:r>
          <w:proofErr w:type="spellEnd"/>
        </w:sdtContent>
      </w:sdt>
      <w:sdt>
        <w:sdtPr>
          <w:rPr>
            <w:rFonts w:ascii="Times New Roman" w:hAnsi="Times New Roman" w:cs="Times New Roman"/>
            <w:sz w:val="28"/>
            <w:szCs w:val="28"/>
          </w:rPr>
          <w:tag w:val="goog_rdk_42"/>
          <w:id w:val="1482879733"/>
        </w:sdtPr>
        <w:sdtContent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: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Bằng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cách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tối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ưu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hóa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việc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cấp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phát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nhớ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,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có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thể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giảm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thiểu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mức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tiêu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thụ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bộ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nhớ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và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tăng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tốc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độ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hoạt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động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của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ứng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dụng</w:t>
          </w:r>
          <w:proofErr w:type="spellEnd"/>
          <w:r w:rsidR="00596426" w:rsidRPr="003D1322"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sdtContent>
      </w:sdt>
    </w:p>
    <w:sdt>
      <w:sdtPr>
        <w:tag w:val="goog_rdk_46"/>
        <w:id w:val="484447655"/>
      </w:sdtPr>
      <w:sdtContent>
        <w:p w14:paraId="7C247895" w14:textId="2F2DE8A5" w:rsidR="00596426" w:rsidRPr="003D1322" w:rsidRDefault="00000000">
          <w:pPr>
            <w:pStyle w:val="ListParagraph"/>
            <w:numPr>
              <w:ilvl w:val="0"/>
              <w:numId w:val="89"/>
            </w:numPr>
            <w:spacing w:after="240"/>
            <w:rPr>
              <w:rFonts w:ascii="Times New Roman" w:eastAsia="Times New Roman" w:hAnsi="Times New Roman" w:cs="Times New Roman"/>
              <w:sz w:val="28"/>
              <w:szCs w:val="28"/>
            </w:rPr>
            <w:pPrChange w:id="118" w:author="Quách Cao Thắng" w:date="2025-01-12T06:54:00Z">
              <w:pPr>
                <w:numPr>
                  <w:numId w:val="21"/>
                </w:numPr>
                <w:spacing w:before="240" w:after="240"/>
                <w:ind w:left="720" w:hanging="360"/>
              </w:pPr>
            </w:pPrChange>
          </w:pPr>
          <w:sdt>
            <w:sdtPr>
              <w:tag w:val="goog_rdk_43"/>
              <w:id w:val="410819543"/>
            </w:sdtPr>
            <w:sdtContent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>Tăng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>khả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>năng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>gỡ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>lỗi</w:t>
              </w:r>
              <w:proofErr w:type="spellEnd"/>
            </w:sdtContent>
          </w:sdt>
          <w:sdt>
            <w:sdtPr>
              <w:tag w:val="goog_rdk_44"/>
              <w:id w:val="-553541571"/>
            </w:sdtPr>
            <w:sdtContent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: Công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cụ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giúp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theo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dõi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bộ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nhớ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và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các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đối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tượng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trong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thời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gian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thực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trong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quá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trình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debug,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cho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phép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lập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trình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viên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tìm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ra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vấn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đề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nhanh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chóng</w:t>
              </w:r>
              <w:proofErr w:type="spellEnd"/>
              <w:r w:rsidR="00596426"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.</w:t>
              </w:r>
            </w:sdtContent>
          </w:sdt>
          <w:sdt>
            <w:sdtPr>
              <w:tag w:val="goog_rdk_45"/>
              <w:id w:val="-1439362018"/>
              <w:showingPlcHdr/>
            </w:sdtPr>
            <w:sdtContent>
              <w:r w:rsidR="003D1322">
                <w:t xml:space="preserve">     </w:t>
              </w:r>
            </w:sdtContent>
          </w:sdt>
        </w:p>
      </w:sdtContent>
    </w:sdt>
    <w:p w14:paraId="1E32E358" w14:textId="77777777" w:rsidR="00596426" w:rsidRPr="003D1322" w:rsidRDefault="00596426" w:rsidP="00596426">
      <w:pPr>
        <w:pStyle w:val="Heading3"/>
        <w:tabs>
          <w:tab w:val="left" w:pos="4040"/>
        </w:tabs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9" w:name="_heading=h.3tbugp1" w:colFirst="0" w:colLast="0"/>
      <w:bookmarkStart w:id="120" w:name="_Toc187587926"/>
      <w:bookmarkEnd w:id="119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2.4.3.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Netbeans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Profiler</w:t>
      </w:r>
      <w:bookmarkEnd w:id="120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</w:p>
    <w:sdt>
      <w:sdtPr>
        <w:rPr>
          <w:rFonts w:ascii="Times New Roman" w:hAnsi="Times New Roman" w:cs="Times New Roman"/>
          <w:sz w:val="28"/>
          <w:szCs w:val="28"/>
        </w:rPr>
        <w:tag w:val="goog_rdk_49"/>
        <w:id w:val="-762068620"/>
      </w:sdtPr>
      <w:sdtContent>
        <w:sdt>
          <w:sdtPr>
            <w:rPr>
              <w:rFonts w:ascii="Times New Roman" w:hAnsi="Times New Roman" w:cs="Times New Roman"/>
              <w:sz w:val="28"/>
              <w:szCs w:val="28"/>
            </w:rPr>
            <w:tag w:val="goog_rdk_48"/>
            <w:id w:val="-479616421"/>
          </w:sdtPr>
          <w:sdtContent>
            <w:p w14:paraId="4FA9CF3A" w14:textId="4867AEF8" w:rsidR="009A2E4A" w:rsidRPr="003D1322" w:rsidRDefault="009A2E4A" w:rsidP="0035448A">
              <w:pPr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</w:pPr>
              <w:r w:rsidRPr="003D1322">
                <w:rPr>
                  <w:rFonts w:ascii="Times New Roman" w:eastAsia="Times New Roman" w:hAnsi="Times New Roman" w:cs="Times New Roman"/>
                  <w:b/>
                  <w:sz w:val="28"/>
                  <w:szCs w:val="28"/>
                </w:rPr>
                <w:t xml:space="preserve">    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Netbeans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IDE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đã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tích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hợp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sẵn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profiler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với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cái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tên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đơn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giản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là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Profiler.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Nó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theo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dõi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các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thông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tin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của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CPU,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bộ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nhớ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,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luồng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,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khóa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(lock)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và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các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truy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vấn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SQL,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cũng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như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giám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sát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JVM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cơ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bản</w:t>
              </w:r>
              <w:proofErr w:type="spellEnd"/>
              <w:r w:rsidRPr="003D1322">
                <w:rPr>
                  <w:rFonts w:ascii="Times New Roman" w:eastAsia="Times New Roman" w:hAnsi="Times New Roman" w:cs="Times New Roman"/>
                  <w:sz w:val="28"/>
                  <w:szCs w:val="28"/>
                </w:rPr>
                <w:t>.</w:t>
              </w:r>
            </w:p>
            <w:p w14:paraId="21485A26" w14:textId="407FC58D" w:rsidR="00596426" w:rsidRPr="003D1322" w:rsidRDefault="00000000" w:rsidP="0035448A">
              <w:pPr>
                <w:rPr>
                  <w:ins w:id="121" w:author="Quách Cao Thắng" w:date="2025-01-12T06:55:00Z"/>
                  <w:rFonts w:ascii="Times New Roman" w:eastAsia="Times New Roman" w:hAnsi="Times New Roman" w:cs="Times New Roman"/>
                  <w:b/>
                  <w:sz w:val="28"/>
                  <w:szCs w:val="28"/>
                </w:rPr>
              </w:pPr>
            </w:p>
          </w:sdtContent>
        </w:sdt>
      </w:sdtContent>
    </w:sdt>
    <w:sdt>
      <w:sdtPr>
        <w:rPr>
          <w:rFonts w:ascii="Times New Roman" w:hAnsi="Times New Roman" w:cs="Times New Roman"/>
          <w:sz w:val="28"/>
          <w:szCs w:val="28"/>
        </w:rPr>
        <w:tag w:val="goog_rdk_77"/>
        <w:id w:val="-1862268299"/>
        <w:showingPlcHdr/>
      </w:sdtPr>
      <w:sdtEndPr>
        <w:rPr>
          <w:rFonts w:eastAsia="Times New Roman"/>
          <w:color w:val="000000" w:themeColor="text1"/>
        </w:rPr>
      </w:sdtEndPr>
      <w:sdtContent>
        <w:p w14:paraId="33C3D594" w14:textId="4F3BD6B5" w:rsidR="00596426" w:rsidRPr="003D1322" w:rsidRDefault="009A2E4A" w:rsidP="009A2E4A">
          <w:pPr>
            <w:spacing w:after="240"/>
            <w:ind w:left="720"/>
            <w:rPr>
              <w:rFonts w:ascii="Times New Roman" w:eastAsia="Times New Roman" w:hAnsi="Times New Roman" w:cs="Times New Roman"/>
              <w:color w:val="000000" w:themeColor="text1"/>
              <w:sz w:val="28"/>
              <w:szCs w:val="28"/>
            </w:rPr>
          </w:pPr>
          <w:r w:rsidRPr="003D1322">
            <w:rPr>
              <w:rFonts w:ascii="Times New Roman" w:hAnsi="Times New Roman" w:cs="Times New Roman"/>
              <w:sz w:val="28"/>
              <w:szCs w:val="28"/>
            </w:rPr>
            <w:t xml:space="preserve">     </w:t>
          </w:r>
        </w:p>
      </w:sdtContent>
    </w:sdt>
    <w:p w14:paraId="7AE56707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22" w:name="_heading=h.28h4qwu" w:colFirst="0" w:colLast="0"/>
      <w:bookmarkStart w:id="123" w:name="_Toc187587927"/>
      <w:bookmarkEnd w:id="122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2.5.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Tìm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hiểu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Leak Canary</w:t>
      </w:r>
      <w:bookmarkEnd w:id="123"/>
    </w:p>
    <w:p w14:paraId="4DAE76B2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24" w:name="_heading=h.nmf14n" w:colFirst="0" w:colLast="0"/>
      <w:bookmarkStart w:id="125" w:name="_Toc187587928"/>
      <w:bookmarkEnd w:id="124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2.5.1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Giới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thiệu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Leak Canary</w:t>
      </w:r>
      <w:bookmarkEnd w:id="125"/>
    </w:p>
    <w:p w14:paraId="390C6DF2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Leak Canary</w:t>
      </w:r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mẽ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Android.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mở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nữa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qua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quyết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CE2AA3E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xảy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nữa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tiêu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hưởng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Các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kèm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0EA9D163" w14:textId="77777777" w:rsidR="00596426" w:rsidRPr="003D1322" w:rsidRDefault="00596426" w:rsidP="00596426">
      <w:pPr>
        <w:numPr>
          <w:ilvl w:val="0"/>
          <w:numId w:val="54"/>
        </w:numPr>
        <w:spacing w:before="240"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Hiệu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kém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Khi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đúng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càng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chậm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giật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lag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3D273AC" w14:textId="77777777" w:rsidR="00596426" w:rsidRPr="003D1322" w:rsidRDefault="00596426" w:rsidP="00596426">
      <w:pPr>
        <w:numPr>
          <w:ilvl w:val="0"/>
          <w:numId w:val="54"/>
        </w:numPr>
        <w:spacing w:after="2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Nguy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treo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tục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gặp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nghiêm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treo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thậm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chí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nữa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BAC4382" w14:textId="77777777" w:rsidR="00596426" w:rsidRPr="003D1322" w:rsidRDefault="00596426" w:rsidP="00596426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Trong Android,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do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phức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vòng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đời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Activity</w:t>
      </w:r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Fragment</w:t>
      </w:r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Các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phóng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đúng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lúc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Fragment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hồi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hưởng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nghiêm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dụng.</w:t>
      </w:r>
    </w:p>
    <w:p w14:paraId="7AA6AAA4" w14:textId="407C10FF" w:rsidR="00596426" w:rsidRPr="003D1322" w:rsidRDefault="009A2E4A" w:rsidP="009A2E4A">
      <w:pPr>
        <w:spacing w:before="240" w:after="24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</w:t>
      </w:r>
      <w:r w:rsidR="00596426"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Leak Canary</w:t>
      </w:r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chẩn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đoán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dõi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thay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="00596426"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66ED3C4E" w14:textId="77777777" w:rsidR="00596426" w:rsidRPr="003D1322" w:rsidRDefault="00596426" w:rsidP="00596426">
      <w:pPr>
        <w:numPr>
          <w:ilvl w:val="0"/>
          <w:numId w:val="34"/>
        </w:numPr>
        <w:spacing w:before="240"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Phát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Leak Canary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Fragment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hủy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vẫn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62F5760" w14:textId="77777777" w:rsidR="00596426" w:rsidRPr="003D1322" w:rsidRDefault="00596426" w:rsidP="00596426">
      <w:pPr>
        <w:numPr>
          <w:ilvl w:val="0"/>
          <w:numId w:val="34"/>
        </w:num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Báo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cáo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trực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Khi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Leak Canary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quyết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137CBF3" w14:textId="77777777" w:rsidR="00596426" w:rsidRPr="003D1322" w:rsidRDefault="00596426" w:rsidP="00596426">
      <w:pPr>
        <w:numPr>
          <w:ilvl w:val="0"/>
          <w:numId w:val="34"/>
        </w:num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Dễ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Leak Canary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dàng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bất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kỳ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hưởng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4980D74" w14:textId="77777777" w:rsidR="00596426" w:rsidRPr="003D1322" w:rsidRDefault="00596426" w:rsidP="00596426">
      <w:pPr>
        <w:numPr>
          <w:ilvl w:val="0"/>
          <w:numId w:val="34"/>
        </w:numPr>
        <w:spacing w:after="2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Hỗ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trợ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Công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bao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84915B9" w14:textId="77777777" w:rsidR="00596426" w:rsidRPr="003D1322" w:rsidRDefault="00596426" w:rsidP="0035448A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26" w:name="_heading=h.jccygwkongkq" w:colFirst="0" w:colLast="0"/>
      <w:bookmarkEnd w:id="126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Lợi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ích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Leak Canary:</w:t>
      </w:r>
    </w:p>
    <w:p w14:paraId="66D33A57" w14:textId="77777777" w:rsidR="00596426" w:rsidRPr="003D1322" w:rsidRDefault="00596426" w:rsidP="00596426">
      <w:pPr>
        <w:numPr>
          <w:ilvl w:val="0"/>
          <w:numId w:val="82"/>
        </w:numPr>
        <w:spacing w:before="240"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Phát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sớm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Leak Canary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kịp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071F72B" w14:textId="77777777" w:rsidR="00596426" w:rsidRPr="003D1322" w:rsidRDefault="00596426" w:rsidP="00596426">
      <w:pPr>
        <w:numPr>
          <w:ilvl w:val="0"/>
          <w:numId w:val="82"/>
        </w:num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suất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quyết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mượt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F24051D" w14:textId="77777777" w:rsidR="00596426" w:rsidRPr="003D1322" w:rsidRDefault="00596426" w:rsidP="00596426">
      <w:pPr>
        <w:numPr>
          <w:ilvl w:val="0"/>
          <w:numId w:val="82"/>
        </w:numPr>
        <w:spacing w:after="2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Giảm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thiểu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nguy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treo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Leak Canary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ngăn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ngừa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treo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gặp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nghiêm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do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3E4F0DD" w14:textId="77777777" w:rsidR="00596426" w:rsidRPr="003D1322" w:rsidRDefault="00596426" w:rsidP="00596426">
      <w:pPr>
        <w:spacing w:before="240" w:after="24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</w:p>
    <w:p w14:paraId="60F94B7D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memory leak:</w:t>
      </w:r>
    </w:p>
    <w:p w14:paraId="56D1E841" w14:textId="77777777" w:rsidR="00596426" w:rsidRPr="003D1322" w:rsidRDefault="00596426" w:rsidP="00596426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Static Activities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xảy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variable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instance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setting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run Activity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Memory leak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Pr="003D1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DC7EA64" w14:textId="77777777" w:rsidR="00596426" w:rsidRPr="003D1322" w:rsidRDefault="00596426" w:rsidP="00596426">
      <w:pPr>
        <w:keepNext/>
        <w:shd w:val="clear" w:color="auto" w:fill="FFFFFF"/>
        <w:spacing w:before="28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1B8EA5" wp14:editId="3E3C2DC1">
            <wp:extent cx="5791200" cy="2128520"/>
            <wp:effectExtent l="0" t="0" r="0" b="0"/>
            <wp:docPr id="1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28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7E3EF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2. 6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Static Activities</w:t>
      </w:r>
    </w:p>
    <w:p w14:paraId="577006FD" w14:textId="77777777" w:rsidR="00596426" w:rsidRPr="003D1322" w:rsidRDefault="00596426" w:rsidP="00596426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Static Views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gặp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singleton pattern</w:t>
      </w:r>
    </w:p>
    <w:p w14:paraId="7FC8F677" w14:textId="77777777" w:rsidR="00596426" w:rsidRPr="003D1322" w:rsidRDefault="00596426" w:rsidP="00596426">
      <w:pPr>
        <w:keepNext/>
        <w:shd w:val="clear" w:color="auto" w:fill="FFFFFF"/>
        <w:spacing w:before="28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5B4087A" wp14:editId="06B5EF1D">
            <wp:extent cx="5943600" cy="2249170"/>
            <wp:effectExtent l="0" t="0" r="0" b="0"/>
            <wp:docPr id="1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43C46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2. 7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Static Views</w:t>
      </w:r>
    </w:p>
    <w:p w14:paraId="46A92BCF" w14:textId="77777777" w:rsidR="00596426" w:rsidRPr="003D1322" w:rsidRDefault="00596426" w:rsidP="00596426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Non static Inner Classes Định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nghĩa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inner class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activity.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thế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non static inner class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static inner class</w:t>
      </w:r>
    </w:p>
    <w:p w14:paraId="630290FE" w14:textId="77777777" w:rsidR="00596426" w:rsidRPr="003D1322" w:rsidRDefault="00596426" w:rsidP="00596426">
      <w:pPr>
        <w:keepNext/>
        <w:shd w:val="clear" w:color="auto" w:fill="FFFFFF"/>
        <w:spacing w:before="28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A2E742" wp14:editId="608E7989">
            <wp:extent cx="5943600" cy="3220720"/>
            <wp:effectExtent l="0" t="0" r="0" b="0"/>
            <wp:docPr id="14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15695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2. 8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Non static Inner Classes</w:t>
      </w:r>
    </w:p>
    <w:p w14:paraId="20E38B11" w14:textId="77777777" w:rsidR="00596426" w:rsidRPr="003D1322" w:rsidRDefault="00596426" w:rsidP="00596426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Handler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Asynctask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Handler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asynctask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đúng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cũng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memory leak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nhiều</w:t>
      </w:r>
      <w:proofErr w:type="spellEnd"/>
    </w:p>
    <w:p w14:paraId="545AC53F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Times New Roman" w:eastAsia="Times New Roman" w:hAnsi="Times New Roman" w:cs="Times New Roman"/>
          <w:i/>
          <w:color w:val="44546A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i/>
          <w:noProof/>
          <w:color w:val="000000"/>
          <w:sz w:val="28"/>
          <w:szCs w:val="28"/>
        </w:rPr>
        <w:lastRenderedPageBreak/>
        <w:drawing>
          <wp:inline distT="0" distB="0" distL="0" distR="0" wp14:anchorId="54D95D34" wp14:editId="31D964F7">
            <wp:extent cx="5625497" cy="3655371"/>
            <wp:effectExtent l="0" t="0" r="0" b="0"/>
            <wp:docPr id="14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5497" cy="3655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DD2F6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2. 9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Ví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dụ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Handler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Asynctask</w:t>
      </w:r>
      <w:proofErr w:type="spellEnd"/>
    </w:p>
    <w:p w14:paraId="79A2EF5F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7AC5FEB4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7" w:name="_heading=h.111kx3o" w:colFirst="0" w:colLast="0"/>
      <w:bookmarkStart w:id="128" w:name="_Toc187587929"/>
      <w:bookmarkEnd w:id="12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2.5.2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Leak Canary</w:t>
      </w:r>
      <w:bookmarkEnd w:id="128"/>
    </w:p>
    <w:p w14:paraId="18C92E83" w14:textId="77777777" w:rsidR="00596426" w:rsidRPr="003D1322" w:rsidRDefault="00596426" w:rsidP="00596426">
      <w:pPr>
        <w:pStyle w:val="Heading4"/>
        <w:keepNext w:val="0"/>
        <w:keepLines w:val="0"/>
        <w:shd w:val="clear" w:color="auto" w:fill="FFFFFF"/>
        <w:spacing w:before="240" w:after="40" w:line="259" w:lineRule="auto"/>
        <w:ind w:left="720" w:hanging="36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29" w:name="_heading=h.n3g5dxq7fm0i" w:colFirst="0" w:colLast="0"/>
      <w:bookmarkEnd w:id="129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1.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Giám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sát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RefWatcher.watch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()</w:t>
      </w:r>
    </w:p>
    <w:p w14:paraId="790A1973" w14:textId="77777777" w:rsidR="00596426" w:rsidRPr="003D1322" w:rsidRDefault="00596426" w:rsidP="00596426">
      <w:pPr>
        <w:numPr>
          <w:ilvl w:val="0"/>
          <w:numId w:val="83"/>
        </w:numPr>
        <w:shd w:val="clear" w:color="auto" w:fill="FFFFFF"/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RefWatcher.watch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(),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LeakCanary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instance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KeyedWeakReference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(weak reference)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7F4405" w14:textId="77777777" w:rsidR="00596426" w:rsidRPr="003D1322" w:rsidRDefault="00596426" w:rsidP="00596426">
      <w:pPr>
        <w:numPr>
          <w:ilvl w:val="0"/>
          <w:numId w:val="83"/>
        </w:numPr>
        <w:shd w:val="clear" w:color="auto" w:fill="FFFFFF"/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613562" w14:textId="77777777" w:rsidR="00596426" w:rsidRPr="003D1322" w:rsidRDefault="00596426" w:rsidP="00596426">
      <w:pPr>
        <w:pStyle w:val="Heading4"/>
        <w:keepNext w:val="0"/>
        <w:keepLines w:val="0"/>
        <w:shd w:val="clear" w:color="auto" w:fill="FFFFFF"/>
        <w:spacing w:before="240" w:after="40" w:line="259" w:lineRule="auto"/>
        <w:ind w:left="720" w:hanging="36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30" w:name="_heading=h.5ypp9wz03trp" w:colFirst="0" w:colLast="0"/>
      <w:bookmarkEnd w:id="130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2.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Kiểm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tra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nền</w:t>
      </w:r>
      <w:proofErr w:type="spellEnd"/>
    </w:p>
    <w:p w14:paraId="7049A19A" w14:textId="77777777" w:rsidR="00596426" w:rsidRPr="003D1322" w:rsidRDefault="00596426" w:rsidP="00596426">
      <w:pPr>
        <w:numPr>
          <w:ilvl w:val="0"/>
          <w:numId w:val="72"/>
        </w:numPr>
        <w:shd w:val="clear" w:color="auto" w:fill="FFFFFF"/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LeakCanary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(cleared)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Garbage Collector (GC) hay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C98934" w14:textId="77777777" w:rsidR="00596426" w:rsidRPr="003D1322" w:rsidRDefault="00596426" w:rsidP="00596426">
      <w:pPr>
        <w:numPr>
          <w:ilvl w:val="0"/>
          <w:numId w:val="72"/>
        </w:numPr>
        <w:shd w:val="clear" w:color="auto" w:fill="FFFFFF"/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lastRenderedPageBreak/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LeakCanary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Times New Roman" w:hAnsi="Times New Roman" w:cs="Times New Roman"/>
          <w:sz w:val="28"/>
          <w:szCs w:val="28"/>
        </w:rPr>
        <w:t>Runtime.gc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GC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A17E42" w14:textId="77777777" w:rsidR="00596426" w:rsidRPr="003D1322" w:rsidRDefault="00596426" w:rsidP="00596426">
      <w:pPr>
        <w:pStyle w:val="Heading4"/>
        <w:keepNext w:val="0"/>
        <w:keepLines w:val="0"/>
        <w:shd w:val="clear" w:color="auto" w:fill="FFFFFF"/>
        <w:spacing w:before="240" w:after="40" w:line="259" w:lineRule="auto"/>
        <w:ind w:left="720" w:hanging="36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31" w:name="_heading=h.ro6lnkgkqd2u" w:colFirst="0" w:colLast="0"/>
      <w:bookmarkEnd w:id="131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3.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Heap Dump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nghi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rỉ</w:t>
      </w:r>
      <w:proofErr w:type="spellEnd"/>
    </w:p>
    <w:p w14:paraId="4F75992B" w14:textId="77777777" w:rsidR="00596426" w:rsidRPr="003D1322" w:rsidRDefault="00596426" w:rsidP="00596426">
      <w:pPr>
        <w:numPr>
          <w:ilvl w:val="0"/>
          <w:numId w:val="53"/>
        </w:numPr>
        <w:shd w:val="clear" w:color="auto" w:fill="FFFFFF"/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GC,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LeakCanary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heap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hprof</w:t>
      </w:r>
      <w:proofErr w:type="spellEnd"/>
      <w:proofErr w:type="gram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81F5BD" w14:textId="77777777" w:rsidR="00596426" w:rsidRPr="003D1322" w:rsidRDefault="00596426" w:rsidP="00596426">
      <w:pPr>
        <w:pStyle w:val="Heading4"/>
        <w:keepNext w:val="0"/>
        <w:keepLines w:val="0"/>
        <w:shd w:val="clear" w:color="auto" w:fill="FFFFFF"/>
        <w:spacing w:before="240" w:after="40" w:line="259" w:lineRule="auto"/>
        <w:ind w:left="720" w:hanging="36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32" w:name="_heading=h.bdn4pr8zqj0u" w:colFirst="0" w:colLast="0"/>
      <w:bookmarkEnd w:id="132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4.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Heap Dump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HeapAnalyzer</w:t>
      </w:r>
      <w:proofErr w:type="spellEnd"/>
    </w:p>
    <w:p w14:paraId="2DBD3BD0" w14:textId="77777777" w:rsidR="00596426" w:rsidRPr="003D1322" w:rsidRDefault="00596426" w:rsidP="00596426">
      <w:pPr>
        <w:numPr>
          <w:ilvl w:val="0"/>
          <w:numId w:val="51"/>
        </w:numPr>
        <w:shd w:val="clear" w:color="auto" w:fill="FFFFFF"/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luồng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file heap dump.</w:t>
      </w:r>
    </w:p>
    <w:p w14:paraId="4FAC609F" w14:textId="77777777" w:rsidR="00596426" w:rsidRPr="003D1322" w:rsidRDefault="00596426" w:rsidP="00596426">
      <w:pPr>
        <w:numPr>
          <w:ilvl w:val="0"/>
          <w:numId w:val="51"/>
        </w:numPr>
        <w:shd w:val="clear" w:color="auto" w:fill="FFFFFF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HeapAnalyzer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KeyedWeakReference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03873C" w14:textId="77777777" w:rsidR="00596426" w:rsidRPr="003D1322" w:rsidRDefault="00596426" w:rsidP="00596426">
      <w:pPr>
        <w:numPr>
          <w:ilvl w:val="0"/>
          <w:numId w:val="51"/>
        </w:numPr>
        <w:shd w:val="clear" w:color="auto" w:fill="FFFFFF"/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Tiến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GC Roots.</w:t>
      </w:r>
    </w:p>
    <w:p w14:paraId="5967C99C" w14:textId="77777777" w:rsidR="00596426" w:rsidRPr="003D1322" w:rsidRDefault="00596426" w:rsidP="00596426">
      <w:pPr>
        <w:pStyle w:val="Heading4"/>
        <w:keepNext w:val="0"/>
        <w:keepLines w:val="0"/>
        <w:shd w:val="clear" w:color="auto" w:fill="FFFFFF"/>
        <w:spacing w:before="240" w:after="40" w:line="259" w:lineRule="auto"/>
        <w:ind w:left="720" w:hanging="36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33" w:name="_heading=h.r3hzueangzj2" w:colFirst="0" w:colLast="0"/>
      <w:bookmarkEnd w:id="133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5.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nhận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cáo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nhớ</w:t>
      </w:r>
      <w:proofErr w:type="spellEnd"/>
    </w:p>
    <w:p w14:paraId="7DAE4414" w14:textId="77777777" w:rsidR="00596426" w:rsidRPr="003D1322" w:rsidRDefault="00596426" w:rsidP="00596426">
      <w:pPr>
        <w:numPr>
          <w:ilvl w:val="0"/>
          <w:numId w:val="79"/>
        </w:numPr>
        <w:shd w:val="clear" w:color="auto" w:fill="FFFFFF"/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(strong reference)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GC roots,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LeakCanary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76AE60" w14:textId="77777777" w:rsidR="00596426" w:rsidRPr="003D1322" w:rsidRDefault="00596426" w:rsidP="00596426">
      <w:pPr>
        <w:numPr>
          <w:ilvl w:val="0"/>
          <w:numId w:val="79"/>
        </w:numPr>
        <w:shd w:val="clear" w:color="auto" w:fill="FFFFFF"/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qua logcat.</w:t>
      </w:r>
    </w:p>
    <w:p w14:paraId="610C5D22" w14:textId="77777777" w:rsidR="00596426" w:rsidRPr="003D1322" w:rsidRDefault="00596426" w:rsidP="00596426">
      <w:pPr>
        <w:pStyle w:val="Heading4"/>
        <w:keepNext w:val="0"/>
        <w:keepLines w:val="0"/>
        <w:shd w:val="clear" w:color="auto" w:fill="FFFFFF"/>
        <w:spacing w:before="240" w:after="40" w:line="259" w:lineRule="auto"/>
        <w:ind w:left="720" w:hanging="36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134" w:name="_heading=h.h93ce97396ee" w:colFirst="0" w:colLast="0"/>
      <w:bookmarkEnd w:id="134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6. Thông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viên</w:t>
      </w:r>
      <w:proofErr w:type="spellEnd"/>
    </w:p>
    <w:p w14:paraId="325DCD66" w14:textId="77777777" w:rsidR="00596426" w:rsidRPr="003D1322" w:rsidRDefault="00596426" w:rsidP="00596426">
      <w:pPr>
        <w:numPr>
          <w:ilvl w:val="0"/>
          <w:numId w:val="73"/>
        </w:numPr>
        <w:shd w:val="clear" w:color="auto" w:fill="FFFFFF"/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Thông tin chi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9D990C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5" w:name="_heading=h.3l18frh" w:colFirst="0" w:colLast="0"/>
      <w:bookmarkStart w:id="136" w:name="_Toc187587930"/>
      <w:bookmarkEnd w:id="135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2.5.3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Cấu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LeakCanary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dụng Android</w:t>
      </w:r>
      <w:bookmarkEnd w:id="136"/>
    </w:p>
    <w:p w14:paraId="600536C7" w14:textId="51F58871" w:rsidR="00596426" w:rsidRPr="003D1322" w:rsidRDefault="009A2E4A" w:rsidP="00596426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1: Trong </w:t>
      </w:r>
      <w:proofErr w:type="spellStart"/>
      <w:proofErr w:type="gram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build.gradle</w:t>
      </w:r>
      <w:proofErr w:type="spellEnd"/>
      <w:proofErr w:type="gram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00596426" w:rsidRPr="003D1322">
        <w:rPr>
          <w:rFonts w:ascii="Times New Roman" w:eastAsia="Times New Roman" w:hAnsi="Times New Roman" w:cs="Times New Roman"/>
          <w:sz w:val="28"/>
          <w:szCs w:val="28"/>
        </w:rPr>
        <w:t xml:space="preserve"> 2 dependencies</w:t>
      </w:r>
    </w:p>
    <w:p w14:paraId="43134CD4" w14:textId="77777777" w:rsidR="00596426" w:rsidRPr="003D1322" w:rsidRDefault="00596426" w:rsidP="00596426">
      <w:pPr>
        <w:keepNext/>
        <w:spacing w:after="12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031FBC" wp14:editId="1EE55E7E">
            <wp:extent cx="5943600" cy="822960"/>
            <wp:effectExtent l="0" t="0" r="0" b="0"/>
            <wp:docPr id="14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7475E" w14:textId="77777777" w:rsidR="00596426" w:rsidRPr="003D1322" w:rsidRDefault="00596426" w:rsidP="00596426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2: 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AmIAGoat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8F9BFA2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lăng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nghe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khởi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</w:p>
    <w:p w14:paraId="60398590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066D087" wp14:editId="635AB331">
            <wp:extent cx="5680075" cy="3423920"/>
            <wp:effectExtent l="0" t="0" r="0" b="0"/>
            <wp:docPr id="14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342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5CBBE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25F71D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F85EB20" w14:textId="77777777" w:rsidR="00596426" w:rsidRPr="003D1322" w:rsidRDefault="00596426" w:rsidP="00596426">
      <w:pPr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3: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Ở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CancelTheWatch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Iceberg</w:t>
      </w:r>
    </w:p>
    <w:p w14:paraId="5F9A116D" w14:textId="77777777" w:rsidR="00596426" w:rsidRPr="003D1322" w:rsidRDefault="00596426" w:rsidP="00596426">
      <w:pPr>
        <w:keepNext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994B13" wp14:editId="78E1DD6F">
            <wp:extent cx="5629275" cy="1543050"/>
            <wp:effectExtent l="0" t="0" r="0" b="0"/>
            <wp:docPr id="1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9B6488" w14:textId="77777777" w:rsidR="00596426" w:rsidRPr="003D1322" w:rsidRDefault="00596426" w:rsidP="0035448A">
      <w:pPr>
        <w:pStyle w:val="Heading3"/>
        <w:rPr>
          <w:rFonts w:ascii="Times New Roman" w:eastAsia="Times New Roman" w:hAnsi="Times New Roman" w:cs="Times New Roman"/>
          <w:sz w:val="28"/>
          <w:szCs w:val="28"/>
        </w:rPr>
      </w:pPr>
    </w:p>
    <w:p w14:paraId="486C7864" w14:textId="77777777" w:rsidR="00596426" w:rsidRPr="003D1322" w:rsidRDefault="00596426" w:rsidP="0035448A">
      <w:pPr>
        <w:pStyle w:val="Heading3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  <w:bookmarkStart w:id="137" w:name="_heading=h.206ipza" w:colFirst="0" w:colLast="0"/>
      <w:bookmarkStart w:id="138" w:name="_Toc187587931"/>
      <w:bookmarkEnd w:id="13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2.5.4 Phát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lí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nhớ</w:t>
      </w:r>
      <w:bookmarkEnd w:id="138"/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 </w:t>
      </w:r>
    </w:p>
    <w:p w14:paraId="04537D02" w14:textId="77777777" w:rsidR="00596426" w:rsidRPr="003D1322" w:rsidRDefault="00596426" w:rsidP="00596426">
      <w:pPr>
        <w:numPr>
          <w:ilvl w:val="0"/>
          <w:numId w:val="63"/>
        </w:numPr>
        <w:shd w:val="clear" w:color="auto" w:fill="FFFFFF"/>
        <w:spacing w:before="280"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reference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 context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object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lifecycle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activity).</w:t>
      </w:r>
    </w:p>
    <w:p w14:paraId="11EF5FB1" w14:textId="77777777" w:rsidR="00596426" w:rsidRPr="003D1322" w:rsidRDefault="00596426" w:rsidP="00596426">
      <w:pPr>
        <w:numPr>
          <w:ilvl w:val="0"/>
          <w:numId w:val="63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application context ở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chỗ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36B1FD" w14:textId="77777777" w:rsidR="00596426" w:rsidRPr="003D1322" w:rsidRDefault="00596426" w:rsidP="00596426">
      <w:pPr>
        <w:numPr>
          <w:ilvl w:val="0"/>
          <w:numId w:val="63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inner class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activity.</w:t>
      </w:r>
    </w:p>
    <w:p w14:paraId="78570296" w14:textId="77777777" w:rsidR="00596426" w:rsidRPr="003D1322" w:rsidRDefault="00596426" w:rsidP="00596426">
      <w:pPr>
        <w:numPr>
          <w:ilvl w:val="0"/>
          <w:numId w:val="63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anonymous class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activity.</w:t>
      </w:r>
    </w:p>
    <w:p w14:paraId="3D0B1FDD" w14:textId="77777777" w:rsidR="00596426" w:rsidRPr="003D1322" w:rsidRDefault="00596426" w:rsidP="00596426">
      <w:pPr>
        <w:numPr>
          <w:ilvl w:val="0"/>
          <w:numId w:val="63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Unregister listener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proofErr w:type="gram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onDestroyed</w:t>
      </w:r>
      <w:proofErr w:type="spellEnd"/>
      <w:r w:rsidRPr="003D1322">
        <w:rPr>
          <w:rFonts w:ascii="Times New Roman" w:eastAsia="Times New Roman" w:hAnsi="Times New Roman" w:cs="Times New Roman"/>
          <w:b/>
          <w:sz w:val="28"/>
          <w:szCs w:val="28"/>
          <w:shd w:val="clear" w:color="auto" w:fill="EEEEEE"/>
        </w:rPr>
        <w:t>(</w:t>
      </w:r>
      <w:proofErr w:type="gramEnd"/>
      <w:r w:rsidRPr="003D1322">
        <w:rPr>
          <w:rFonts w:ascii="Times New Roman" w:eastAsia="Times New Roman" w:hAnsi="Times New Roman" w:cs="Times New Roman"/>
          <w:b/>
          <w:sz w:val="28"/>
          <w:szCs w:val="28"/>
          <w:shd w:val="clear" w:color="auto" w:fill="EEEEEE"/>
        </w:rPr>
        <w:t>)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activity.</w:t>
      </w:r>
    </w:p>
    <w:p w14:paraId="6ED2465C" w14:textId="77777777" w:rsidR="00596426" w:rsidRPr="003D1322" w:rsidRDefault="00596426" w:rsidP="00596426">
      <w:pPr>
        <w:numPr>
          <w:ilvl w:val="0"/>
          <w:numId w:val="63"/>
        </w:numP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buộc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inner class,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hãy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static nested class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b/>
          <w:sz w:val="28"/>
          <w:szCs w:val="28"/>
        </w:rPr>
        <w:t>WeakReference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ref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outer class.</w:t>
      </w:r>
    </w:p>
    <w:p w14:paraId="13E238E7" w14:textId="77777777" w:rsidR="00596426" w:rsidRPr="003D1322" w:rsidRDefault="00596426" w:rsidP="00596426">
      <w:pPr>
        <w:shd w:val="clear" w:color="auto" w:fill="FFFFFF"/>
        <w:spacing w:before="280" w:after="1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ADA499" w14:textId="77777777" w:rsidR="00596426" w:rsidRPr="003D1322" w:rsidRDefault="00596426" w:rsidP="00596426">
      <w:pPr>
        <w:pStyle w:val="Heading3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9" w:name="_heading=h.4k668n3" w:colFirst="0" w:colLast="0"/>
      <w:bookmarkStart w:id="140" w:name="_Toc187587932"/>
      <w:bookmarkEnd w:id="139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2.5.5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Hướng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dẫn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Leak Canary</w:t>
      </w:r>
      <w:bookmarkEnd w:id="140"/>
    </w:p>
    <w:p w14:paraId="689061A3" w14:textId="6A89E478" w:rsidR="00596426" w:rsidRPr="003D1322" w:rsidRDefault="009A2E4A" w:rsidP="00596426">
      <w:pPr>
        <w:pStyle w:val="Heading4"/>
        <w:spacing w:after="12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 </w:t>
      </w:r>
      <w:r w:rsidR="00596426"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Android MAT memory leak analytics</w:t>
      </w:r>
    </w:p>
    <w:p w14:paraId="05FEA52D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xây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biệt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ảnh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1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xuyên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xuất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developer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muốn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debug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fix bug. Memory Analyzer tool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tắt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MAT)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ta tracking memory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tìm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điểm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sinh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OutOfMemory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application</w:t>
      </w:r>
    </w:p>
    <w:p w14:paraId="15136599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giản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MAT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kê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Build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DDMS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Android.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nhìn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thấy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list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track Memory. Click Update heap button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device 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 xml:space="preserve">session. Click Cause GC button.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nhìn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thấy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tin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update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mỗi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GC.</w:t>
      </w:r>
    </w:p>
    <w:p w14:paraId="242D658B" w14:textId="77777777" w:rsidR="00596426" w:rsidRPr="003D1322" w:rsidRDefault="00596426" w:rsidP="00596426">
      <w:pPr>
        <w:spacing w:after="12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BF8DABF" wp14:editId="64EC88C2">
            <wp:extent cx="4617368" cy="2596134"/>
            <wp:effectExtent l="0" t="0" r="0" b="0"/>
            <wp:docPr id="15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7368" cy="2596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D397E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Đóng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chức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…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click button DUMP HPROF file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device session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file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hprof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lấy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heap dump (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hprof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bằng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android.</w:t>
      </w:r>
      <w:proofErr w:type="gram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os.Debug.dumpHprofData</w:t>
      </w:r>
      <w:proofErr w:type="spellEnd"/>
      <w:proofErr w:type="gram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() .</w:t>
      </w:r>
    </w:p>
    <w:p w14:paraId="36B39939" w14:textId="77777777" w:rsidR="00596426" w:rsidRPr="003D1322" w:rsidRDefault="00596426" w:rsidP="00596426">
      <w:pPr>
        <w:spacing w:after="12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475D3B" wp14:editId="09D089B6">
            <wp:extent cx="4512314" cy="2515477"/>
            <wp:effectExtent l="0" t="0" r="0" b="0"/>
            <wp:docPr id="15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2314" cy="2515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A02B0" w14:textId="77777777" w:rsidR="00596426" w:rsidRPr="003D1322" w:rsidRDefault="00596426" w:rsidP="00596426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 HPROF file overview:</w:t>
      </w:r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màn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show HPROF data,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Histogram,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tìm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nhưng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proofErr w:type="gram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object,class</w:t>
      </w:r>
      <w:proofErr w:type="spellEnd"/>
      <w:proofErr w:type="gram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dựa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package name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chiếm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bao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nhiêu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Sau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show object by class:</w:t>
      </w:r>
    </w:p>
    <w:p w14:paraId="5215F1C1" w14:textId="77777777" w:rsidR="00596426" w:rsidRPr="003D1322" w:rsidRDefault="00596426" w:rsidP="00596426">
      <w:pPr>
        <w:spacing w:after="12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3FC676" wp14:editId="49AD7150">
            <wp:extent cx="5082139" cy="2926946"/>
            <wp:effectExtent l="0" t="0" r="0" b="0"/>
            <wp:docPr id="1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2139" cy="2926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84E75" w14:textId="77777777" w:rsidR="00596426" w:rsidRPr="003D1322" w:rsidRDefault="00596426" w:rsidP="00596426">
      <w:pPr>
        <w:spacing w:after="12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DE0D8BD" wp14:editId="55E799DC">
            <wp:extent cx="5122895" cy="3033151"/>
            <wp:effectExtent l="0" t="0" r="0" b="0"/>
            <wp:docPr id="12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95" cy="3033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6B413" w14:textId="77777777" w:rsidR="00596426" w:rsidRPr="003D1322" w:rsidRDefault="00596426" w:rsidP="00596426">
      <w:pPr>
        <w:spacing w:after="12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F070102" w14:textId="77777777" w:rsidR="00596426" w:rsidRPr="003D1322" w:rsidRDefault="00596426" w:rsidP="00596426">
      <w:pPr>
        <w:spacing w:after="12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BEAE33" w14:textId="731CB912" w:rsidR="00596426" w:rsidRPr="003D1322" w:rsidRDefault="009A2E4A" w:rsidP="00596426">
      <w:pPr>
        <w:pStyle w:val="Heading4"/>
        <w:spacing w:after="12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 </w:t>
      </w:r>
      <w:r w:rsidR="00596426"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596426"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Netbeans</w:t>
      </w:r>
      <w:proofErr w:type="spellEnd"/>
      <w:r w:rsidR="00596426"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Profiler</w:t>
      </w:r>
    </w:p>
    <w:p w14:paraId="102DB9C4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Bước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1: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Nhấn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nút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Profile Main Project</w:t>
      </w:r>
    </w:p>
    <w:p w14:paraId="453C4282" w14:textId="77777777" w:rsidR="00596426" w:rsidRPr="003D1322" w:rsidRDefault="00596426" w:rsidP="00596426">
      <w:pPr>
        <w:shd w:val="clear" w:color="auto" w:fill="FFFFFF"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06668A" wp14:editId="5D9878E6">
            <wp:extent cx="2857500" cy="731520"/>
            <wp:effectExtent l="0" t="0" r="0" b="0"/>
            <wp:docPr id="1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31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058CF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Bước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2: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CPU</w:t>
      </w: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CPU,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tức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hai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Monitor –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dõi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tiết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hơn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Memory –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5AEBC009" w14:textId="77777777" w:rsidR="00596426" w:rsidRPr="003D1322" w:rsidRDefault="00596426" w:rsidP="00596426">
      <w:pPr>
        <w:shd w:val="clear" w:color="auto" w:fill="FFFFFF"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D62F54F" wp14:editId="1869A4CE">
            <wp:extent cx="2857500" cy="1706880"/>
            <wp:effectExtent l="0" t="0" r="0" b="0"/>
            <wp:docPr id="1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06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2F403" w14:textId="77777777" w:rsidR="00596426" w:rsidRPr="003D1322" w:rsidRDefault="00596426" w:rsidP="00596426">
      <w:pPr>
        <w:shd w:val="clear" w:color="auto" w:fill="FFFFFF"/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 customize,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Trong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cứ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C7C94B" w14:textId="77777777" w:rsidR="00596426" w:rsidRPr="003D1322" w:rsidRDefault="00596426" w:rsidP="00596426">
      <w:pPr>
        <w:shd w:val="clear" w:color="auto" w:fill="FFFFFF"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E422CB" wp14:editId="761782CF">
            <wp:extent cx="2857500" cy="2171700"/>
            <wp:effectExtent l="0" t="0" r="0" b="0"/>
            <wp:docPr id="12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2108C" w14:textId="77777777" w:rsidR="00596426" w:rsidRPr="003D1322" w:rsidRDefault="00596426" w:rsidP="00596426">
      <w:pPr>
        <w:shd w:val="clear" w:color="auto" w:fill="FFFFFF"/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hộp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(do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Profiler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profiling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cứ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OK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tâm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gì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C19D95" w14:textId="77777777" w:rsidR="00596426" w:rsidRPr="003D1322" w:rsidRDefault="00596426" w:rsidP="00596426">
      <w:pPr>
        <w:shd w:val="clear" w:color="auto" w:fill="FFFFFF"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0240D2" wp14:editId="147DC1C9">
            <wp:extent cx="2857500" cy="1036320"/>
            <wp:effectExtent l="0" t="0" r="0" b="0"/>
            <wp:docPr id="13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3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724FD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Bước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3: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</w:p>
    <w:p w14:paraId="41E2B8CE" w14:textId="77777777" w:rsidR="00596426" w:rsidRPr="003D1322" w:rsidRDefault="00596426" w:rsidP="00596426">
      <w:pPr>
        <w:shd w:val="clear" w:color="auto" w:fill="FFFFFF"/>
        <w:tabs>
          <w:tab w:val="left" w:pos="1530"/>
        </w:tabs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profiling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xong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tab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CallTree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Hot Spots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Combined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.  Do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, ta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view Combined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xem:</w:t>
      </w:r>
    </w:p>
    <w:p w14:paraId="31D887D6" w14:textId="77777777" w:rsidR="00596426" w:rsidRPr="003D1322" w:rsidRDefault="00596426" w:rsidP="00596426">
      <w:pPr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7FFB7C" wp14:editId="43DF981E">
            <wp:extent cx="5476920" cy="2430110"/>
            <wp:effectExtent l="0" t="0" r="0" b="0"/>
            <wp:docPr id="1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920" cy="2430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FDDC7" w14:textId="77777777" w:rsidR="00596426" w:rsidRPr="003D1322" w:rsidRDefault="00596426" w:rsidP="00596426">
      <w:pPr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4C0E9B" w14:textId="77777777" w:rsidR="00596426" w:rsidRPr="003D1322" w:rsidRDefault="00596426" w:rsidP="00596426">
      <w:pPr>
        <w:spacing w:after="12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5D93F0D" w14:textId="77777777" w:rsidR="00596426" w:rsidRPr="003D1322" w:rsidRDefault="00596426" w:rsidP="00596426">
      <w:pPr>
        <w:spacing w:after="12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A54C166" w14:textId="77777777" w:rsidR="00596426" w:rsidRPr="003D1322" w:rsidRDefault="00596426" w:rsidP="00596426">
      <w:pPr>
        <w:spacing w:after="12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08C1A34" w14:textId="77777777" w:rsidR="00596426" w:rsidRPr="003D1322" w:rsidRDefault="00596426" w:rsidP="00596426">
      <w:pPr>
        <w:spacing w:after="12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9D626EA" w14:textId="77777777" w:rsidR="00596426" w:rsidRPr="003D1322" w:rsidRDefault="00596426" w:rsidP="00596426">
      <w:pPr>
        <w:spacing w:after="12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79FB9BF" w14:textId="77777777" w:rsidR="00596426" w:rsidRPr="003D1322" w:rsidRDefault="00596426" w:rsidP="00596426">
      <w:pPr>
        <w:spacing w:after="12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5A5ACF5" w14:textId="77777777" w:rsidR="00596426" w:rsidRPr="003D1322" w:rsidRDefault="00596426" w:rsidP="00596426">
      <w:pPr>
        <w:spacing w:after="12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FE8DAF1" w14:textId="77777777" w:rsidR="00596426" w:rsidRPr="003D1322" w:rsidRDefault="00596426" w:rsidP="00596426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</w:p>
    <w:p w14:paraId="63242245" w14:textId="77777777" w:rsidR="00596426" w:rsidRPr="003D1322" w:rsidRDefault="00596426" w:rsidP="00596426">
      <w:pPr>
        <w:pStyle w:val="Heading1"/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1" w:name="_heading=h.2zbgiuw" w:colFirst="0" w:colLast="0"/>
      <w:bookmarkStart w:id="142" w:name="_Toc187587933"/>
      <w:bookmarkEnd w:id="141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CHƯƠNG 3: PHÂN TÍCH VÀ TIẾN HÀNH THỰC NGHIỆM CÁC TRƯỜNG HỢP LEAK MEMORY</w:t>
      </w:r>
      <w:bookmarkEnd w:id="142"/>
    </w:p>
    <w:p w14:paraId="7C439F48" w14:textId="77777777" w:rsidR="00596426" w:rsidRPr="003D1322" w:rsidRDefault="00596426" w:rsidP="0059642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4294C7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3" w:name="_heading=h.1egqt2p" w:colFirst="0" w:colLast="0"/>
      <w:bookmarkStart w:id="144" w:name="_Toc187587934"/>
      <w:bookmarkEnd w:id="143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3.1.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AsyncTaskActivity</w:t>
      </w:r>
      <w:bookmarkEnd w:id="144"/>
      <w:proofErr w:type="spellEnd"/>
    </w:p>
    <w:p w14:paraId="1A526771" w14:textId="77777777" w:rsidR="00596426" w:rsidRPr="003D1322" w:rsidRDefault="00596426" w:rsidP="00596426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nhớ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 rotate/close activity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vòng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giây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6572906" w14:textId="77777777" w:rsidR="00596426" w:rsidRPr="003D1322" w:rsidRDefault="00596426" w:rsidP="00596426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AsyncTask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inner class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activity 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khiến</w:t>
      </w:r>
      <w:proofErr w:type="spellEnd"/>
      <w:proofErr w:type="gram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8CDB641" w14:textId="77777777" w:rsidR="00596426" w:rsidRPr="003D1322" w:rsidRDefault="00596426" w:rsidP="00596426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LƯU Ý: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nhiệm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rotate/close activity,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mọi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thứ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ổn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D5A4BE" w14:textId="77777777" w:rsidR="00596426" w:rsidRPr="003D1322" w:rsidRDefault="00596426" w:rsidP="00596426">
      <w:pPr>
        <w:keepNext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3DB8918" wp14:editId="48274186">
            <wp:extent cx="5620647" cy="4342938"/>
            <wp:effectExtent l="0" t="0" r="0" b="0"/>
            <wp:docPr id="1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647" cy="4342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DF1A8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3. 1 Memory leak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Async Task</w:t>
      </w:r>
    </w:p>
    <w:p w14:paraId="50CC6B55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44546A"/>
          <w:sz w:val="28"/>
          <w:szCs w:val="28"/>
        </w:rPr>
      </w:pPr>
    </w:p>
    <w:p w14:paraId="4D3E89A6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leak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static class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inner class. Static class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</w:p>
    <w:p w14:paraId="7333831D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509896C" wp14:editId="79E9C29B">
            <wp:extent cx="5306666" cy="2833607"/>
            <wp:effectExtent l="0" t="0" r="0" b="0"/>
            <wp:docPr id="13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6666" cy="2833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9D943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3. 2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memory leak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AsyncTask</w:t>
      </w:r>
      <w:proofErr w:type="spellEnd"/>
    </w:p>
    <w:p w14:paraId="38509E35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7D219F2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5" w:name="_heading=h.sqyw64" w:colFirst="0" w:colLast="0"/>
      <w:bookmarkStart w:id="146" w:name="_Toc187587935"/>
      <w:bookmarkEnd w:id="145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3.2.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HandlerLeak</w:t>
      </w:r>
      <w:bookmarkEnd w:id="146"/>
      <w:proofErr w:type="spellEnd"/>
    </w:p>
    <w:p w14:paraId="2239FF5B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handler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ngăn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ngoài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rác</w:t>
      </w:r>
      <w:proofErr w:type="spellEnd"/>
    </w:p>
    <w:p w14:paraId="26060081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7DBB45D" wp14:editId="62A31798">
            <wp:extent cx="5066723" cy="2144348"/>
            <wp:effectExtent l="0" t="0" r="0" b="0"/>
            <wp:docPr id="1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723" cy="21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E226A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3.3 Memory leak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Handler</w:t>
      </w:r>
    </w:p>
    <w:p w14:paraId="038B1647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vấn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add hander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main. </w:t>
      </w:r>
      <w:r w:rsidRPr="003D1322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mọi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post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đang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chờ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Runnable @downloadTask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nằm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message queue,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tránh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rò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rỉ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9E24623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5CD0AD2" wp14:editId="4624E3A5">
            <wp:extent cx="5665269" cy="4326808"/>
            <wp:effectExtent l="0" t="0" r="0" b="0"/>
            <wp:docPr id="1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5269" cy="4326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963DD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3. 4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memory leak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dùng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Handler</w:t>
      </w:r>
    </w:p>
    <w:p w14:paraId="2568E323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DE84FD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7" w:name="_heading=h.4bvk7pj" w:colFirst="0" w:colLast="0"/>
      <w:bookmarkStart w:id="148" w:name="_Toc187587936"/>
      <w:bookmarkEnd w:id="147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3.3.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StaticAsyncTaskActivity</w:t>
      </w:r>
      <w:bookmarkEnd w:id="148"/>
      <w:proofErr w:type="spellEnd"/>
    </w:p>
    <w:p w14:paraId="4AA0BE7E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strong reference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listener,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listener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B8C6C9" w14:textId="77777777" w:rsidR="00596426" w:rsidRPr="003D1322" w:rsidRDefault="00596426" w:rsidP="00596426">
      <w:pPr>
        <w:keepNext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3E041D" wp14:editId="363097D7">
            <wp:extent cx="5005621" cy="3718969"/>
            <wp:effectExtent l="0" t="0" r="0" b="0"/>
            <wp:docPr id="1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621" cy="3718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ECCC9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3. 5 Memory leak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Static Async Task Activity</w:t>
      </w:r>
    </w:p>
    <w:p w14:paraId="76F30499" w14:textId="77777777" w:rsidR="00596426" w:rsidRPr="003D1322" w:rsidRDefault="00596426" w:rsidP="005964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40449A8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proofErr w:type="gram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Weak Reference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thập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thập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vệ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Weak Reference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hồi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8A976A" w14:textId="77777777" w:rsidR="00596426" w:rsidRPr="003D1322" w:rsidRDefault="00596426" w:rsidP="00596426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Weak Reference:</w:t>
      </w:r>
    </w:p>
    <w:p w14:paraId="46DF67C4" w14:textId="77777777" w:rsidR="00596426" w:rsidRPr="003D1322" w:rsidRDefault="00596426" w:rsidP="00596426">
      <w:pPr>
        <w:numPr>
          <w:ilvl w:val="1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Weak reference objects,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ngăn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cản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hồi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39CB521" w14:textId="77777777" w:rsidR="00596426" w:rsidRPr="003D1322" w:rsidRDefault="00596426" w:rsidP="00596426">
      <w:pPr>
        <w:numPr>
          <w:ilvl w:val="1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rằng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cận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2DDD6E2F" w14:textId="77777777" w:rsidR="00596426" w:rsidRPr="003D1322" w:rsidRDefault="00596426" w:rsidP="00596426">
      <w:pPr>
        <w:numPr>
          <w:ilvl w:val="1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weak references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Weak Reference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cận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qua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chuỗi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mạnh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22D8C795" w14:textId="77777777" w:rsidR="00596426" w:rsidRPr="003D1322" w:rsidRDefault="00596426" w:rsidP="00596426">
      <w:pPr>
        <w:numPr>
          <w:ilvl w:val="1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tất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đây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thiện.Đồng</w:t>
      </w:r>
      <w:proofErr w:type="spellEnd"/>
      <w:proofErr w:type="gram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xếp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đợi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yếu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đợi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6D760B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13DDBA4" wp14:editId="3D1FCF76">
            <wp:extent cx="5972175" cy="6177280"/>
            <wp:effectExtent l="0" t="0" r="0" b="0"/>
            <wp:docPr id="1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77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678D0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3. 6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memory leak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Static Async Task Activity</w:t>
      </w:r>
    </w:p>
    <w:p w14:paraId="03657DF0" w14:textId="77777777" w:rsidR="00596426" w:rsidRPr="003D1322" w:rsidRDefault="00596426" w:rsidP="00596426">
      <w:pPr>
        <w:pStyle w:val="Heading2"/>
        <w:spacing w:after="1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9" w:name="_heading=h.3q5sasy" w:colFirst="0" w:colLast="0"/>
      <w:bookmarkStart w:id="150" w:name="_Toc187587937"/>
      <w:bookmarkEnd w:id="149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3.4. </w:t>
      </w:r>
      <w:proofErr w:type="spellStart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ThreadActivity</w:t>
      </w:r>
      <w:bookmarkEnd w:id="150"/>
      <w:proofErr w:type="spellEnd"/>
    </w:p>
    <w:p w14:paraId="679D0068" w14:textId="77777777" w:rsidR="00596426" w:rsidRPr="003D1322" w:rsidRDefault="00596426" w:rsidP="00596426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Task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as non-static class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nên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giữ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chiếu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khiến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activity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gom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rác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Task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rotate/close 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>Activity</w:t>
      </w:r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mọi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thứ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ổn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leak.</w:t>
      </w:r>
    </w:p>
    <w:p w14:paraId="0D2573AB" w14:textId="77777777" w:rsidR="00596426" w:rsidRPr="003D1322" w:rsidRDefault="00596426" w:rsidP="00596426">
      <w:pPr>
        <w:keepNext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66B425" wp14:editId="671998F3">
            <wp:extent cx="4901403" cy="5078485"/>
            <wp:effectExtent l="0" t="0" r="0" b="0"/>
            <wp:docPr id="1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1403" cy="5078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33173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3. 7 Memory leak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Thread Activity</w:t>
      </w:r>
    </w:p>
    <w:p w14:paraId="711CE9CF" w14:textId="77777777" w:rsidR="00596426" w:rsidRPr="003D1322" w:rsidRDefault="00596426" w:rsidP="005964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428CBA" w14:textId="77777777" w:rsidR="00596426" w:rsidRPr="003D1322" w:rsidRDefault="00596426" w:rsidP="00596426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trương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task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trước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sang Activity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rotate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mọi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thứ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tốt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3D13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leak</w:t>
      </w:r>
    </w:p>
    <w:p w14:paraId="7D1DB660" w14:textId="77777777" w:rsidR="00596426" w:rsidRPr="003D1322" w:rsidRDefault="00596426" w:rsidP="0059642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C0D943E" wp14:editId="0FFCF2EE">
            <wp:extent cx="4662442" cy="4035489"/>
            <wp:effectExtent l="0" t="0" r="0" b="0"/>
            <wp:docPr id="1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42" cy="4035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A75FC" w14:textId="77777777" w:rsidR="00596426" w:rsidRPr="003D1322" w:rsidRDefault="00596426" w:rsidP="00596426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Hình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3. 8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Khắc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phục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memory leak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khi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sử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>dụng</w:t>
      </w:r>
      <w:proofErr w:type="spellEnd"/>
      <w:r w:rsidRPr="003D1322">
        <w:rPr>
          <w:rFonts w:ascii="Times New Roman" w:eastAsia="Times New Roman" w:hAnsi="Times New Roman" w:cs="Times New Roman"/>
          <w:i/>
          <w:sz w:val="28"/>
          <w:szCs w:val="28"/>
        </w:rPr>
        <w:t xml:space="preserve"> Thread Activity</w:t>
      </w:r>
    </w:p>
    <w:p w14:paraId="78BD4126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44546A"/>
          <w:sz w:val="28"/>
          <w:szCs w:val="28"/>
        </w:rPr>
      </w:pPr>
    </w:p>
    <w:p w14:paraId="0F7951B5" w14:textId="77777777" w:rsidR="00596426" w:rsidRPr="003D1322" w:rsidRDefault="00596426" w:rsidP="00596426">
      <w:pPr>
        <w:shd w:val="clear" w:color="auto" w:fill="FFFFFF"/>
        <w:spacing w:before="28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404CD1" w14:textId="77777777" w:rsidR="00596426" w:rsidRPr="003D1322" w:rsidRDefault="00596426" w:rsidP="00596426">
      <w:pPr>
        <w:shd w:val="clear" w:color="auto" w:fill="FFFFFF"/>
        <w:spacing w:before="28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9CFD362" w14:textId="77777777" w:rsidR="00596426" w:rsidRPr="003D1322" w:rsidRDefault="00596426" w:rsidP="00596426">
      <w:pPr>
        <w:shd w:val="clear" w:color="auto" w:fill="FFFFFF"/>
        <w:spacing w:before="28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ED07D5" w14:textId="77777777" w:rsidR="00596426" w:rsidRPr="003D1322" w:rsidRDefault="00596426" w:rsidP="00596426">
      <w:pPr>
        <w:shd w:val="clear" w:color="auto" w:fill="FFFFFF"/>
        <w:spacing w:before="28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5236D2" w14:textId="77777777" w:rsidR="00596426" w:rsidRPr="003D1322" w:rsidRDefault="00596426" w:rsidP="00596426">
      <w:pPr>
        <w:shd w:val="clear" w:color="auto" w:fill="FFFFFF"/>
        <w:spacing w:before="280" w:after="120"/>
        <w:rPr>
          <w:rFonts w:ascii="Times New Roman" w:eastAsia="Times New Roman" w:hAnsi="Times New Roman" w:cs="Times New Roman"/>
          <w:sz w:val="28"/>
          <w:szCs w:val="28"/>
        </w:rPr>
      </w:pPr>
    </w:p>
    <w:p w14:paraId="310DD1DC" w14:textId="77777777" w:rsidR="00596426" w:rsidRPr="003D1322" w:rsidRDefault="00596426" w:rsidP="0059642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D1322">
        <w:rPr>
          <w:rFonts w:ascii="Times New Roman" w:hAnsi="Times New Roman" w:cs="Times New Roman"/>
          <w:sz w:val="28"/>
          <w:szCs w:val="28"/>
        </w:rPr>
        <w:br w:type="page"/>
      </w:r>
    </w:p>
    <w:p w14:paraId="7A38A7E8" w14:textId="77777777" w:rsidR="00596426" w:rsidRPr="003D1322" w:rsidRDefault="00596426" w:rsidP="00596426">
      <w:pPr>
        <w:pStyle w:val="Heading1"/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51" w:name="_heading=h.34g0dwd" w:colFirst="0" w:colLast="0"/>
      <w:bookmarkStart w:id="152" w:name="_Toc187587938"/>
      <w:bookmarkEnd w:id="151"/>
      <w:r w:rsidRPr="003D1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TÀI LIỆU THAM KHẢO</w:t>
      </w:r>
      <w:bookmarkEnd w:id="152"/>
    </w:p>
    <w:p w14:paraId="6A8E57F4" w14:textId="77777777" w:rsidR="00596426" w:rsidRPr="003D1322" w:rsidRDefault="00596426" w:rsidP="00596426">
      <w:pPr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tag w:val="goog_rdk_94"/>
        <w:id w:val="-1815245166"/>
      </w:sdtPr>
      <w:sdtContent>
        <w:p w14:paraId="71D12266" w14:textId="77777777" w:rsidR="00596426" w:rsidRPr="003D1322" w:rsidRDefault="00596426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20"/>
            <w:ind w:left="720"/>
            <w:rPr>
              <w:rFonts w:ascii="Times New Roman" w:eastAsia="Arial" w:hAnsi="Times New Roman" w:cs="Times New Roman"/>
              <w:color w:val="000000"/>
              <w:sz w:val="28"/>
              <w:szCs w:val="28"/>
              <w:rPrChange w:id="153" w:author="Anh Hoàng" w:date="2025-01-11T16:56:00Z">
                <w:rPr>
                  <w:rFonts w:ascii="Times New Roman" w:eastAsia="Times New Roman" w:hAnsi="Times New Roman" w:cs="Times New Roman"/>
                  <w:b/>
                  <w:color w:val="000000"/>
                  <w:sz w:val="32"/>
                  <w:szCs w:val="32"/>
                </w:rPr>
              </w:rPrChange>
            </w:rPr>
            <w:pPrChange w:id="154" w:author="Anh Hoàng" w:date="2025-01-11T16:56:00Z">
              <w:pPr>
                <w:numPr>
                  <w:numId w:val="36"/>
                </w:num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120"/>
                <w:ind w:left="1068" w:hanging="360"/>
              </w:pPr>
            </w:pPrChange>
          </w:pPr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Trang web </w:t>
          </w:r>
          <w:proofErr w:type="spellStart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tham</w:t>
          </w:r>
          <w:proofErr w:type="spellEnd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khảo</w:t>
          </w:r>
          <w:proofErr w:type="spellEnd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:</w:t>
          </w:r>
        </w:p>
      </w:sdtContent>
    </w:sdt>
    <w:p w14:paraId="7F219F6F" w14:textId="77777777" w:rsidR="00596426" w:rsidRPr="003D1322" w:rsidRDefault="00596426" w:rsidP="00596426">
      <w:pPr>
        <w:spacing w:after="120"/>
        <w:ind w:left="720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http://www.geeksforgeeks.org/mark-and-sweep-garbage-collection-algorithm/ </w:t>
      </w:r>
    </w:p>
    <w:p w14:paraId="47EE533E" w14:textId="77777777" w:rsidR="00596426" w:rsidRPr="003D1322" w:rsidRDefault="00596426" w:rsidP="00596426">
      <w:pPr>
        <w:spacing w:after="12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u w:val="single"/>
        </w:rPr>
        <w:t>https://developer.android.com/…/perfor…/memory-overview.html</w:t>
      </w:r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54">
        <w:r w:rsidRPr="003D1322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</w:rPr>
          <w:t>https://developer.android.com/topic/performance/memory.html</w:t>
        </w:r>
      </w:hyperlink>
      <w:r w:rsidRPr="003D13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CFC5D59" w14:textId="77777777" w:rsidR="00596426" w:rsidRPr="003D1322" w:rsidRDefault="00596426" w:rsidP="00596426">
      <w:pPr>
        <w:spacing w:after="120"/>
        <w:ind w:left="720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D1322">
        <w:rPr>
          <w:rFonts w:ascii="Times New Roman" w:eastAsia="Times New Roman" w:hAnsi="Times New Roman" w:cs="Times New Roman"/>
          <w:sz w:val="28"/>
          <w:szCs w:val="28"/>
          <w:u w:val="single"/>
        </w:rPr>
        <w:t>https://www.androidpit.com/how-to-manage-memory-on-android</w:t>
      </w:r>
    </w:p>
    <w:p w14:paraId="1895E16C" w14:textId="77777777" w:rsidR="00596426" w:rsidRPr="003D1322" w:rsidRDefault="00596426" w:rsidP="00596426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tag w:val="goog_rdk_95"/>
        <w:id w:val="-892191687"/>
      </w:sdtPr>
      <w:sdtContent>
        <w:p w14:paraId="48F5A7A7" w14:textId="77777777" w:rsidR="00596426" w:rsidRPr="003D1322" w:rsidRDefault="00596426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20"/>
            <w:ind w:left="720"/>
            <w:jc w:val="both"/>
            <w:rPr>
              <w:rFonts w:ascii="Times New Roman" w:eastAsia="Arial" w:hAnsi="Times New Roman" w:cs="Times New Roman"/>
              <w:color w:val="000000"/>
              <w:sz w:val="28"/>
              <w:szCs w:val="28"/>
              <w:rPrChange w:id="155" w:author="Anh Hoàng" w:date="2025-01-11T16:56:00Z">
                <w:rPr>
                  <w:rFonts w:ascii="Times New Roman" w:eastAsia="Times New Roman" w:hAnsi="Times New Roman" w:cs="Times New Roman"/>
                  <w:b/>
                  <w:color w:val="000000"/>
                  <w:sz w:val="32"/>
                  <w:szCs w:val="32"/>
                </w:rPr>
              </w:rPrChange>
            </w:rPr>
            <w:pPrChange w:id="156" w:author="Anh Hoàng" w:date="2025-01-11T16:56:00Z">
              <w:pPr>
                <w:numPr>
                  <w:numId w:val="36"/>
                </w:num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120"/>
                <w:ind w:left="1068" w:hanging="360"/>
                <w:jc w:val="both"/>
              </w:pPr>
            </w:pPrChange>
          </w:pPr>
          <w:proofErr w:type="spellStart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Sách</w:t>
          </w:r>
          <w:proofErr w:type="spellEnd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và</w:t>
          </w:r>
          <w:proofErr w:type="spellEnd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tài</w:t>
          </w:r>
          <w:proofErr w:type="spellEnd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liệu</w:t>
          </w:r>
          <w:proofErr w:type="spellEnd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tham</w:t>
          </w:r>
          <w:proofErr w:type="spellEnd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 </w:t>
          </w:r>
          <w:proofErr w:type="spellStart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khảo</w:t>
          </w:r>
          <w:proofErr w:type="spellEnd"/>
          <w:r w:rsidRPr="003D1322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:</w:t>
          </w:r>
        </w:p>
      </w:sdtContent>
    </w:sdt>
    <w:p w14:paraId="132D8D15" w14:textId="77777777" w:rsidR="00596426" w:rsidRPr="003D1322" w:rsidRDefault="00596426" w:rsidP="00596426">
      <w:pPr>
        <w:spacing w:after="12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>High Performance Android Apps</w:t>
      </w:r>
    </w:p>
    <w:p w14:paraId="558A292E" w14:textId="77777777" w:rsidR="00596426" w:rsidRPr="003D1322" w:rsidRDefault="00596426" w:rsidP="00596426">
      <w:pPr>
        <w:spacing w:after="120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D1322">
        <w:rPr>
          <w:rFonts w:ascii="Times New Roman" w:eastAsia="Times New Roman" w:hAnsi="Times New Roman" w:cs="Times New Roman"/>
          <w:sz w:val="28"/>
          <w:szCs w:val="28"/>
        </w:rPr>
        <w:t>Android Memory Optimization</w:t>
      </w:r>
    </w:p>
    <w:p w14:paraId="305ABFA6" w14:textId="77777777" w:rsidR="00596426" w:rsidRPr="003D1322" w:rsidRDefault="00596426" w:rsidP="00596426">
      <w:pPr>
        <w:spacing w:after="12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55">
        <w:r w:rsidRPr="003D1322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</w:rPr>
          <w:t>https://www.researchgate.net/publication/331133864</w:t>
        </w:r>
      </w:hyperlink>
    </w:p>
    <w:p w14:paraId="24771966" w14:textId="77777777" w:rsidR="00596426" w:rsidRPr="003D1322" w:rsidRDefault="00596426" w:rsidP="00596426">
      <w:pPr>
        <w:pBdr>
          <w:top w:val="nil"/>
          <w:left w:val="nil"/>
          <w:bottom w:val="nil"/>
          <w:right w:val="nil"/>
          <w:between w:val="nil"/>
        </w:pBdr>
        <w:tabs>
          <w:tab w:val="right" w:pos="9395"/>
        </w:tabs>
        <w:spacing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25F5D2" w14:textId="77777777" w:rsidR="0053131A" w:rsidRPr="003D1322" w:rsidRDefault="0053131A">
      <w:pPr>
        <w:pBdr>
          <w:top w:val="nil"/>
          <w:left w:val="nil"/>
          <w:bottom w:val="nil"/>
          <w:right w:val="nil"/>
          <w:between w:val="nil"/>
        </w:pBdr>
        <w:tabs>
          <w:tab w:val="right" w:pos="9395"/>
        </w:tabs>
        <w:spacing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53131A" w:rsidRPr="003D1322">
      <w:headerReference w:type="default" r:id="rId56"/>
      <w:footerReference w:type="default" r:id="rId57"/>
      <w:pgSz w:w="12240" w:h="15840"/>
      <w:pgMar w:top="1440" w:right="1440" w:bottom="1440" w:left="1440" w:header="567" w:footer="56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22A5D3" w14:textId="77777777" w:rsidR="00041A0D" w:rsidRDefault="00041A0D">
      <w:pPr>
        <w:spacing w:after="0" w:line="240" w:lineRule="auto"/>
      </w:pPr>
      <w:r>
        <w:separator/>
      </w:r>
    </w:p>
  </w:endnote>
  <w:endnote w:type="continuationSeparator" w:id="0">
    <w:p w14:paraId="311CB1FF" w14:textId="77777777" w:rsidR="00041A0D" w:rsidRDefault="00041A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itka Text">
    <w:panose1 w:val="00000000000000000000"/>
    <w:charset w:val="00"/>
    <w:family w:val="auto"/>
    <w:pitch w:val="variable"/>
    <w:sig w:usb0="A00002EF" w:usb1="4000204B" w:usb2="00000000" w:usb3="00000000" w:csb0="0000019F" w:csb1="00000000"/>
    <w:embedRegular r:id="rId1" w:fontKey="{E20B52E7-60B7-42D8-A50E-D39991C7810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2" w:fontKey="{6EBCCBE4-6579-49F3-93F5-C70FFFD885B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4B44FD0-8EFD-480B-88BF-1FD9EA673679}"/>
    <w:embedBold r:id="rId4" w:fontKey="{195BC663-D67C-4EF5-91FE-BE11797C66E4}"/>
    <w:embedItalic r:id="rId5" w:fontKey="{EEE03E39-0913-4D7E-B142-70E1DB55070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DA9E465D-41C6-4D4F-9BD3-4F02142B089D}"/>
    <w:embedItalic r:id="rId7" w:fontKey="{021D18B4-6B8A-484B-8692-087CE66D2FD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7E97F230-115E-4DB0-98BB-6D2C2B762BBB}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32D8CE" w14:textId="77777777" w:rsidR="0053131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eastAsia="Calibri"/>
        <w:color w:val="000000"/>
      </w:rPr>
    </w:pPr>
    <w:r>
      <w:rPr>
        <w:rFonts w:eastAsia="Calibri"/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rFonts w:eastAsia="Calibri"/>
        <w:color w:val="000000"/>
      </w:rPr>
      <w:fldChar w:fldCharType="separate"/>
    </w:r>
    <w:r w:rsidR="004B6D03">
      <w:rPr>
        <w:rFonts w:eastAsia="Calibri"/>
        <w:noProof/>
        <w:color w:val="000000"/>
      </w:rPr>
      <w:t>2</w:t>
    </w:r>
    <w:r>
      <w:rPr>
        <w:rFonts w:eastAsia="Calibri"/>
        <w:color w:val="000000"/>
      </w:rPr>
      <w:fldChar w:fldCharType="end"/>
    </w:r>
  </w:p>
  <w:p w14:paraId="0DB43E64" w14:textId="77777777" w:rsidR="0053131A" w:rsidRDefault="0053131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Calibri"/>
        <w:color w:val="000000"/>
      </w:rPr>
    </w:pPr>
  </w:p>
  <w:p w14:paraId="56CA36DA" w14:textId="77777777" w:rsidR="0053131A" w:rsidRDefault="0053131A"/>
  <w:p w14:paraId="26A72FB3" w14:textId="77777777" w:rsidR="0053131A" w:rsidRDefault="00000000">
    <w:pPr>
      <w:tabs>
        <w:tab w:val="left" w:pos="4192"/>
      </w:tabs>
    </w:pPr>
    <w:r>
      <w:tab/>
    </w:r>
  </w:p>
  <w:p w14:paraId="76DDAC15" w14:textId="77777777" w:rsidR="0053131A" w:rsidRDefault="0053131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FDFD03" w14:textId="77777777" w:rsidR="00041A0D" w:rsidRDefault="00041A0D">
      <w:pPr>
        <w:spacing w:after="0" w:line="240" w:lineRule="auto"/>
      </w:pPr>
      <w:r>
        <w:separator/>
      </w:r>
    </w:p>
  </w:footnote>
  <w:footnote w:type="continuationSeparator" w:id="0">
    <w:p w14:paraId="7FA79DFA" w14:textId="77777777" w:rsidR="00041A0D" w:rsidRDefault="00041A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2E119A" w14:textId="77777777" w:rsidR="0053131A" w:rsidRDefault="00000000">
    <w:r>
      <w:t xml:space="preserve">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B50B2"/>
    <w:multiLevelType w:val="multilevel"/>
    <w:tmpl w:val="F664139A"/>
    <w:lvl w:ilvl="0">
      <w:start w:val="1"/>
      <w:numFmt w:val="bullet"/>
      <w:lvlText w:val="-"/>
      <w:lvlJc w:val="left"/>
      <w:pPr>
        <w:ind w:left="1211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○"/>
      <w:lvlJc w:val="left"/>
      <w:pPr>
        <w:ind w:left="1931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651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371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091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811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531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251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971" w:hanging="360"/>
      </w:pPr>
      <w:rPr>
        <w:u w:val="none"/>
      </w:rPr>
    </w:lvl>
  </w:abstractNum>
  <w:abstractNum w:abstractNumId="1" w15:restartNumberingAfterBreak="0">
    <w:nsid w:val="057B5DBE"/>
    <w:multiLevelType w:val="multilevel"/>
    <w:tmpl w:val="832A8786"/>
    <w:lvl w:ilvl="0">
      <w:start w:val="1"/>
      <w:numFmt w:val="bullet"/>
      <w:lvlText w:val="-"/>
      <w:lvlJc w:val="left"/>
      <w:pPr>
        <w:ind w:left="720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A12863"/>
    <w:multiLevelType w:val="multilevel"/>
    <w:tmpl w:val="1278095E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7FF68EF"/>
    <w:multiLevelType w:val="multilevel"/>
    <w:tmpl w:val="E708B316"/>
    <w:lvl w:ilvl="0">
      <w:start w:val="1"/>
      <w:numFmt w:val="bullet"/>
      <w:lvlText w:val="-"/>
      <w:lvlJc w:val="left"/>
      <w:pPr>
        <w:ind w:left="720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F80336"/>
    <w:multiLevelType w:val="multilevel"/>
    <w:tmpl w:val="E95C0FEA"/>
    <w:lvl w:ilvl="0">
      <w:start w:val="1"/>
      <w:numFmt w:val="bullet"/>
      <w:lvlText w:val="-"/>
      <w:lvlJc w:val="left"/>
      <w:pPr>
        <w:ind w:left="720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8A5CFF"/>
    <w:multiLevelType w:val="multilevel"/>
    <w:tmpl w:val="C706C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0E1D1131"/>
    <w:multiLevelType w:val="multilevel"/>
    <w:tmpl w:val="8A50B8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E866A79"/>
    <w:multiLevelType w:val="multilevel"/>
    <w:tmpl w:val="EA66FAF4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F5D0FD7"/>
    <w:multiLevelType w:val="multilevel"/>
    <w:tmpl w:val="9F282E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Sitka Text" w:hAnsi="Sitka Text"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05C5381"/>
    <w:multiLevelType w:val="multilevel"/>
    <w:tmpl w:val="B5F62CB0"/>
    <w:lvl w:ilvl="0">
      <w:start w:val="1"/>
      <w:numFmt w:val="bullet"/>
      <w:lvlText w:val="-"/>
      <w:lvlJc w:val="left"/>
      <w:pPr>
        <w:ind w:left="720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09B4007"/>
    <w:multiLevelType w:val="multilevel"/>
    <w:tmpl w:val="FE1867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210" w:hanging="360"/>
      </w:pPr>
      <w:rPr>
        <w:rFonts w:ascii="Sitka Text" w:hAnsi="Sitka Text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173231F"/>
    <w:multiLevelType w:val="multilevel"/>
    <w:tmpl w:val="0C2EA6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22B2C51"/>
    <w:multiLevelType w:val="hybridMultilevel"/>
    <w:tmpl w:val="419C8F96"/>
    <w:lvl w:ilvl="0" w:tplc="0C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3" w15:restartNumberingAfterBreak="0">
    <w:nsid w:val="125D2C30"/>
    <w:multiLevelType w:val="multilevel"/>
    <w:tmpl w:val="CDB63814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3D34C9E"/>
    <w:multiLevelType w:val="multilevel"/>
    <w:tmpl w:val="DD28095A"/>
    <w:lvl w:ilvl="0">
      <w:start w:val="1"/>
      <w:numFmt w:val="bullet"/>
      <w:lvlText w:val="-"/>
      <w:lvlJc w:val="left"/>
      <w:pPr>
        <w:ind w:left="720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3DA440F"/>
    <w:multiLevelType w:val="multilevel"/>
    <w:tmpl w:val="0352B1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16C0733D"/>
    <w:multiLevelType w:val="hybridMultilevel"/>
    <w:tmpl w:val="0C5C696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F95664"/>
    <w:multiLevelType w:val="multilevel"/>
    <w:tmpl w:val="EC842282"/>
    <w:lvl w:ilvl="0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95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7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9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1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3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5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7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92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18B2272A"/>
    <w:multiLevelType w:val="multilevel"/>
    <w:tmpl w:val="1AC2064E"/>
    <w:lvl w:ilvl="0">
      <w:start w:val="1"/>
      <w:numFmt w:val="bullet"/>
      <w:lvlText w:val="-"/>
      <w:lvlJc w:val="left"/>
      <w:pPr>
        <w:ind w:left="927" w:hanging="360"/>
      </w:pPr>
      <w:rPr>
        <w:rFonts w:ascii="Sitka Text" w:hAnsi="Sitka Text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1AFF685A"/>
    <w:multiLevelType w:val="multilevel"/>
    <w:tmpl w:val="0E7C25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1CDD0959"/>
    <w:multiLevelType w:val="multilevel"/>
    <w:tmpl w:val="846EE98A"/>
    <w:lvl w:ilvl="0">
      <w:start w:val="1"/>
      <w:numFmt w:val="bullet"/>
      <w:lvlText w:val="●"/>
      <w:lvlJc w:val="left"/>
      <w:pPr>
        <w:ind w:left="7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•"/>
      <w:lvlJc w:val="left"/>
      <w:pPr>
        <w:ind w:left="1500" w:hanging="360"/>
      </w:pPr>
      <w:rPr>
        <w:rFonts w:ascii="SimSun" w:eastAsia="SimSun" w:hAnsi="SimSun" w:cs="SimSun"/>
      </w:rPr>
    </w:lvl>
    <w:lvl w:ilvl="2">
      <w:start w:val="1"/>
      <w:numFmt w:val="bullet"/>
      <w:lvlText w:val="o"/>
      <w:lvlJc w:val="left"/>
      <w:pPr>
        <w:ind w:left="22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▪"/>
      <w:lvlJc w:val="left"/>
      <w:pPr>
        <w:ind w:left="29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1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8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5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1DBE4860"/>
    <w:multiLevelType w:val="multilevel"/>
    <w:tmpl w:val="AA0E7B80"/>
    <w:lvl w:ilvl="0">
      <w:start w:val="1"/>
      <w:numFmt w:val="bullet"/>
      <w:lvlText w:val="-"/>
      <w:lvlJc w:val="left"/>
      <w:pPr>
        <w:ind w:left="1069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+"/>
      <w:lvlJc w:val="left"/>
      <w:pPr>
        <w:ind w:left="1494" w:hanging="360"/>
      </w:pPr>
      <w:rPr>
        <w:rFonts w:ascii="Sitka Text" w:hAnsi="Sitka Text" w:hint="default"/>
      </w:rPr>
    </w:lvl>
    <w:lvl w:ilvl="2">
      <w:start w:val="1"/>
      <w:numFmt w:val="lowerRoman"/>
      <w:lvlText w:val="%3."/>
      <w:lvlJc w:val="left"/>
      <w:pPr>
        <w:ind w:left="2651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371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091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811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531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251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971" w:hanging="360"/>
      </w:pPr>
      <w:rPr>
        <w:u w:val="none"/>
      </w:rPr>
    </w:lvl>
  </w:abstractNum>
  <w:abstractNum w:abstractNumId="22" w15:restartNumberingAfterBreak="0">
    <w:nsid w:val="1F1A4CFE"/>
    <w:multiLevelType w:val="multilevel"/>
    <w:tmpl w:val="47944D10"/>
    <w:lvl w:ilvl="0">
      <w:start w:val="1"/>
      <w:numFmt w:val="bullet"/>
      <w:lvlText w:val="-"/>
      <w:lvlJc w:val="left"/>
      <w:pPr>
        <w:ind w:left="1211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+"/>
      <w:lvlJc w:val="left"/>
      <w:pPr>
        <w:ind w:left="1636" w:hanging="360"/>
      </w:pPr>
      <w:rPr>
        <w:rFonts w:ascii="Sitka Text" w:hAnsi="Sitka Text" w:hint="default"/>
      </w:rPr>
    </w:lvl>
    <w:lvl w:ilvl="2">
      <w:start w:val="1"/>
      <w:numFmt w:val="lowerRoman"/>
      <w:lvlText w:val="%3."/>
      <w:lvlJc w:val="left"/>
      <w:pPr>
        <w:ind w:left="2651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371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091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811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531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251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971" w:hanging="360"/>
      </w:pPr>
      <w:rPr>
        <w:u w:val="none"/>
      </w:rPr>
    </w:lvl>
  </w:abstractNum>
  <w:abstractNum w:abstractNumId="23" w15:restartNumberingAfterBreak="0">
    <w:nsid w:val="1F8745CE"/>
    <w:multiLevelType w:val="multilevel"/>
    <w:tmpl w:val="5A5AADE2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1F9C695C"/>
    <w:multiLevelType w:val="multilevel"/>
    <w:tmpl w:val="BB08B970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78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8" w:hanging="360"/>
      </w:pPr>
      <w:rPr>
        <w:u w:val="none"/>
      </w:rPr>
    </w:lvl>
  </w:abstractNum>
  <w:abstractNum w:abstractNumId="25" w15:restartNumberingAfterBreak="0">
    <w:nsid w:val="1FB35AA3"/>
    <w:multiLevelType w:val="multilevel"/>
    <w:tmpl w:val="D932DF4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FC500DC"/>
    <w:multiLevelType w:val="multilevel"/>
    <w:tmpl w:val="41C6BD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3CC7963"/>
    <w:multiLevelType w:val="multilevel"/>
    <w:tmpl w:val="1E4C98E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254E6297"/>
    <w:multiLevelType w:val="multilevel"/>
    <w:tmpl w:val="EEB435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26CE7500"/>
    <w:multiLevelType w:val="multilevel"/>
    <w:tmpl w:val="F02ECB72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78304BA"/>
    <w:multiLevelType w:val="multilevel"/>
    <w:tmpl w:val="ED86CC24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27E410BF"/>
    <w:multiLevelType w:val="multilevel"/>
    <w:tmpl w:val="961E960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78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8" w:hanging="360"/>
      </w:pPr>
      <w:rPr>
        <w:u w:val="none"/>
      </w:rPr>
    </w:lvl>
  </w:abstractNum>
  <w:abstractNum w:abstractNumId="32" w15:restartNumberingAfterBreak="0">
    <w:nsid w:val="29083FA5"/>
    <w:multiLevelType w:val="multilevel"/>
    <w:tmpl w:val="A8CAB7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A983436"/>
    <w:multiLevelType w:val="multilevel"/>
    <w:tmpl w:val="97120C5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2AC86943"/>
    <w:multiLevelType w:val="multilevel"/>
    <w:tmpl w:val="0D7CC2DE"/>
    <w:lvl w:ilvl="0">
      <w:start w:val="1"/>
      <w:numFmt w:val="bullet"/>
      <w:lvlText w:val="-"/>
      <w:lvlJc w:val="left"/>
      <w:pPr>
        <w:ind w:left="1080" w:hanging="360"/>
      </w:pPr>
      <w:rPr>
        <w:rFonts w:ascii="Sitka Text" w:hAnsi="Sitka Text" w:hint="default"/>
      </w:rPr>
    </w:lvl>
    <w:lvl w:ilvl="1">
      <w:start w:val="1"/>
      <w:numFmt w:val="bullet"/>
      <w:lvlText w:val="+"/>
      <w:lvlJc w:val="left"/>
      <w:pPr>
        <w:ind w:left="1494" w:hanging="360"/>
      </w:pPr>
      <w:rPr>
        <w:rFonts w:ascii="Sitka Text" w:hAnsi="Sitka Text" w:hint="default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2C394858"/>
    <w:multiLevelType w:val="multilevel"/>
    <w:tmpl w:val="3DEE5F58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78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9" w:hanging="360"/>
      </w:pPr>
      <w:rPr>
        <w:u w:val="none"/>
      </w:rPr>
    </w:lvl>
  </w:abstractNum>
  <w:abstractNum w:abstractNumId="36" w15:restartNumberingAfterBreak="0">
    <w:nsid w:val="2F1F77FB"/>
    <w:multiLevelType w:val="multilevel"/>
    <w:tmpl w:val="3094F2C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2F4949D8"/>
    <w:multiLevelType w:val="multilevel"/>
    <w:tmpl w:val="474A493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F75646F"/>
    <w:multiLevelType w:val="multilevel"/>
    <w:tmpl w:val="6D909294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30E62D77"/>
    <w:multiLevelType w:val="multilevel"/>
    <w:tmpl w:val="F8A8E06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326D3C7F"/>
    <w:multiLevelType w:val="multilevel"/>
    <w:tmpl w:val="37E0FA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337601F6"/>
    <w:multiLevelType w:val="multilevel"/>
    <w:tmpl w:val="89981436"/>
    <w:lvl w:ilvl="0">
      <w:start w:val="1"/>
      <w:numFmt w:val="bullet"/>
      <w:lvlText w:val="-"/>
      <w:lvlJc w:val="left"/>
      <w:pPr>
        <w:ind w:left="1068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○"/>
      <w:lvlJc w:val="left"/>
      <w:pPr>
        <w:ind w:left="178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8" w:hanging="360"/>
      </w:pPr>
      <w:rPr>
        <w:u w:val="none"/>
      </w:rPr>
    </w:lvl>
  </w:abstractNum>
  <w:abstractNum w:abstractNumId="42" w15:restartNumberingAfterBreak="0">
    <w:nsid w:val="362D0C7B"/>
    <w:multiLevelType w:val="multilevel"/>
    <w:tmpl w:val="320C7D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210" w:hanging="360"/>
      </w:pPr>
      <w:rPr>
        <w:rFonts w:ascii="Sitka Text" w:hAnsi="Sitka Text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7462BB7"/>
    <w:multiLevelType w:val="multilevel"/>
    <w:tmpl w:val="9078F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9302245"/>
    <w:multiLevelType w:val="multilevel"/>
    <w:tmpl w:val="9B0EEED4"/>
    <w:lvl w:ilvl="0">
      <w:start w:val="1"/>
      <w:numFmt w:val="bullet"/>
      <w:lvlText w:val="-"/>
      <w:lvlJc w:val="left"/>
      <w:pPr>
        <w:ind w:left="927" w:hanging="360"/>
      </w:pPr>
      <w:rPr>
        <w:rFonts w:ascii="Sitka Text" w:hAnsi="Sitka Text" w:hint="default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367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087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807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527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247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967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687" w:hanging="360"/>
      </w:pPr>
      <w:rPr>
        <w:u w:val="none"/>
      </w:rPr>
    </w:lvl>
  </w:abstractNum>
  <w:abstractNum w:abstractNumId="45" w15:restartNumberingAfterBreak="0">
    <w:nsid w:val="39C172D1"/>
    <w:multiLevelType w:val="multilevel"/>
    <w:tmpl w:val="3078FA0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3A1C039E"/>
    <w:multiLevelType w:val="multilevel"/>
    <w:tmpl w:val="CD50FD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3A436A33"/>
    <w:multiLevelType w:val="multilevel"/>
    <w:tmpl w:val="DC2AD41C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3BD52017"/>
    <w:multiLevelType w:val="multilevel"/>
    <w:tmpl w:val="AC4EC6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BE504A6"/>
    <w:multiLevelType w:val="multilevel"/>
    <w:tmpl w:val="320C7D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068" w:hanging="360"/>
      </w:pPr>
      <w:rPr>
        <w:rFonts w:ascii="Sitka Text" w:hAnsi="Sitka Text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3C942F3B"/>
    <w:multiLevelType w:val="multilevel"/>
    <w:tmpl w:val="449CA1E8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3DE1218E"/>
    <w:multiLevelType w:val="hybridMultilevel"/>
    <w:tmpl w:val="8B30427C"/>
    <w:lvl w:ilvl="0" w:tplc="579C5086">
      <w:start w:val="1"/>
      <w:numFmt w:val="bullet"/>
      <w:lvlText w:val="-"/>
      <w:lvlJc w:val="left"/>
      <w:pPr>
        <w:ind w:left="1068" w:hanging="360"/>
      </w:pPr>
      <w:rPr>
        <w:rFonts w:ascii="Sitka Text" w:hAnsi="Sitka Text" w:hint="default"/>
      </w:rPr>
    </w:lvl>
    <w:lvl w:ilvl="1" w:tplc="0C090003" w:tentative="1">
      <w:start w:val="1"/>
      <w:numFmt w:val="bullet"/>
      <w:lvlText w:val="o"/>
      <w:lvlJc w:val="left"/>
      <w:pPr>
        <w:ind w:left="129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01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73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45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17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89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61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337" w:hanging="360"/>
      </w:pPr>
      <w:rPr>
        <w:rFonts w:ascii="Wingdings" w:hAnsi="Wingdings" w:hint="default"/>
      </w:rPr>
    </w:lvl>
  </w:abstractNum>
  <w:abstractNum w:abstractNumId="52" w15:restartNumberingAfterBreak="0">
    <w:nsid w:val="422555F1"/>
    <w:multiLevelType w:val="multilevel"/>
    <w:tmpl w:val="2B52739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53D0A99"/>
    <w:multiLevelType w:val="multilevel"/>
    <w:tmpl w:val="8A16D1F0"/>
    <w:lvl w:ilvl="0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4" w15:restartNumberingAfterBreak="0">
    <w:nsid w:val="46B43BD3"/>
    <w:multiLevelType w:val="multilevel"/>
    <w:tmpl w:val="D2349F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7025EDB"/>
    <w:multiLevelType w:val="multilevel"/>
    <w:tmpl w:val="B440995C"/>
    <w:lvl w:ilvl="0">
      <w:start w:val="1"/>
      <w:numFmt w:val="bullet"/>
      <w:lvlText w:val="-"/>
      <w:lvlJc w:val="left"/>
      <w:pPr>
        <w:ind w:left="1211" w:hanging="360"/>
      </w:pPr>
      <w:rPr>
        <w:rFonts w:ascii="Sitka Text" w:hAnsi="Sitka Text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47804481"/>
    <w:multiLevelType w:val="multilevel"/>
    <w:tmpl w:val="A4FE0F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48FA5B0F"/>
    <w:multiLevelType w:val="multilevel"/>
    <w:tmpl w:val="36C0D8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B71795E"/>
    <w:multiLevelType w:val="multilevel"/>
    <w:tmpl w:val="37B6C7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BC807C2"/>
    <w:multiLevelType w:val="multilevel"/>
    <w:tmpl w:val="BDEC9BD0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78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9" w:hanging="360"/>
      </w:pPr>
      <w:rPr>
        <w:u w:val="none"/>
      </w:rPr>
    </w:lvl>
  </w:abstractNum>
  <w:abstractNum w:abstractNumId="60" w15:restartNumberingAfterBreak="0">
    <w:nsid w:val="4D6A25E9"/>
    <w:multiLevelType w:val="multilevel"/>
    <w:tmpl w:val="50844708"/>
    <w:lvl w:ilvl="0">
      <w:start w:val="1"/>
      <w:numFmt w:val="bullet"/>
      <w:lvlText w:val="●"/>
      <w:lvlJc w:val="left"/>
      <w:pPr>
        <w:ind w:left="7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•"/>
      <w:lvlJc w:val="left"/>
      <w:pPr>
        <w:ind w:left="1500" w:hanging="360"/>
      </w:pPr>
      <w:rPr>
        <w:rFonts w:ascii="SimSun" w:eastAsia="SimSun" w:hAnsi="SimSun" w:cs="SimSun"/>
      </w:rPr>
    </w:lvl>
    <w:lvl w:ilvl="2">
      <w:start w:val="1"/>
      <w:numFmt w:val="bullet"/>
      <w:lvlText w:val="o"/>
      <w:lvlJc w:val="left"/>
      <w:pPr>
        <w:ind w:left="22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▪"/>
      <w:lvlJc w:val="left"/>
      <w:pPr>
        <w:ind w:left="29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1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8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5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 w15:restartNumberingAfterBreak="0">
    <w:nsid w:val="4DCD7FF0"/>
    <w:multiLevelType w:val="hybridMultilevel"/>
    <w:tmpl w:val="0100B3CE"/>
    <w:lvl w:ilvl="0" w:tplc="8F08CFA4">
      <w:start w:val="1"/>
      <w:numFmt w:val="decimal"/>
      <w:lvlText w:val="%1."/>
      <w:lvlJc w:val="left"/>
      <w:pPr>
        <w:ind w:left="471" w:hanging="32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2"/>
        <w:szCs w:val="32"/>
        <w:lang w:val="vi" w:eastAsia="en-US" w:bidi="ar-SA"/>
      </w:rPr>
    </w:lvl>
    <w:lvl w:ilvl="1" w:tplc="3B76969E">
      <w:numFmt w:val="bullet"/>
      <w:lvlText w:val="•"/>
      <w:lvlJc w:val="left"/>
      <w:pPr>
        <w:ind w:left="961" w:hanging="326"/>
      </w:pPr>
      <w:rPr>
        <w:rFonts w:hint="default"/>
        <w:lang w:val="vi" w:eastAsia="en-US" w:bidi="ar-SA"/>
      </w:rPr>
    </w:lvl>
    <w:lvl w:ilvl="2" w:tplc="C28E3802">
      <w:numFmt w:val="bullet"/>
      <w:lvlText w:val="•"/>
      <w:lvlJc w:val="left"/>
      <w:pPr>
        <w:ind w:left="1442" w:hanging="326"/>
      </w:pPr>
      <w:rPr>
        <w:rFonts w:hint="default"/>
        <w:lang w:val="vi" w:eastAsia="en-US" w:bidi="ar-SA"/>
      </w:rPr>
    </w:lvl>
    <w:lvl w:ilvl="3" w:tplc="313674DE">
      <w:numFmt w:val="bullet"/>
      <w:lvlText w:val="•"/>
      <w:lvlJc w:val="left"/>
      <w:pPr>
        <w:ind w:left="1923" w:hanging="326"/>
      </w:pPr>
      <w:rPr>
        <w:rFonts w:hint="default"/>
        <w:lang w:val="vi" w:eastAsia="en-US" w:bidi="ar-SA"/>
      </w:rPr>
    </w:lvl>
    <w:lvl w:ilvl="4" w:tplc="EBD259A8">
      <w:numFmt w:val="bullet"/>
      <w:lvlText w:val="•"/>
      <w:lvlJc w:val="left"/>
      <w:pPr>
        <w:ind w:left="2405" w:hanging="326"/>
      </w:pPr>
      <w:rPr>
        <w:rFonts w:hint="default"/>
        <w:lang w:val="vi" w:eastAsia="en-US" w:bidi="ar-SA"/>
      </w:rPr>
    </w:lvl>
    <w:lvl w:ilvl="5" w:tplc="DAE8B5B0">
      <w:numFmt w:val="bullet"/>
      <w:lvlText w:val="•"/>
      <w:lvlJc w:val="left"/>
      <w:pPr>
        <w:ind w:left="2886" w:hanging="326"/>
      </w:pPr>
      <w:rPr>
        <w:rFonts w:hint="default"/>
        <w:lang w:val="vi" w:eastAsia="en-US" w:bidi="ar-SA"/>
      </w:rPr>
    </w:lvl>
    <w:lvl w:ilvl="6" w:tplc="ACE08B92">
      <w:numFmt w:val="bullet"/>
      <w:lvlText w:val="•"/>
      <w:lvlJc w:val="left"/>
      <w:pPr>
        <w:ind w:left="3367" w:hanging="326"/>
      </w:pPr>
      <w:rPr>
        <w:rFonts w:hint="default"/>
        <w:lang w:val="vi" w:eastAsia="en-US" w:bidi="ar-SA"/>
      </w:rPr>
    </w:lvl>
    <w:lvl w:ilvl="7" w:tplc="E15AE78E">
      <w:numFmt w:val="bullet"/>
      <w:lvlText w:val="•"/>
      <w:lvlJc w:val="left"/>
      <w:pPr>
        <w:ind w:left="3849" w:hanging="326"/>
      </w:pPr>
      <w:rPr>
        <w:rFonts w:hint="default"/>
        <w:lang w:val="vi" w:eastAsia="en-US" w:bidi="ar-SA"/>
      </w:rPr>
    </w:lvl>
    <w:lvl w:ilvl="8" w:tplc="B6509AC2">
      <w:numFmt w:val="bullet"/>
      <w:lvlText w:val="•"/>
      <w:lvlJc w:val="left"/>
      <w:pPr>
        <w:ind w:left="4330" w:hanging="326"/>
      </w:pPr>
      <w:rPr>
        <w:rFonts w:hint="default"/>
        <w:lang w:val="vi" w:eastAsia="en-US" w:bidi="ar-SA"/>
      </w:rPr>
    </w:lvl>
  </w:abstractNum>
  <w:abstractNum w:abstractNumId="62" w15:restartNumberingAfterBreak="0">
    <w:nsid w:val="4E2775AC"/>
    <w:multiLevelType w:val="multilevel"/>
    <w:tmpl w:val="1F50B02A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50661F18"/>
    <w:multiLevelType w:val="multilevel"/>
    <w:tmpl w:val="8D0EBCD0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78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9" w:hanging="360"/>
      </w:pPr>
      <w:rPr>
        <w:u w:val="none"/>
      </w:rPr>
    </w:lvl>
  </w:abstractNum>
  <w:abstractNum w:abstractNumId="64" w15:restartNumberingAfterBreak="0">
    <w:nsid w:val="5111491A"/>
    <w:multiLevelType w:val="multilevel"/>
    <w:tmpl w:val="62049FD6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5" w15:restartNumberingAfterBreak="0">
    <w:nsid w:val="52CA687D"/>
    <w:multiLevelType w:val="multilevel"/>
    <w:tmpl w:val="891A22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6" w15:restartNumberingAfterBreak="0">
    <w:nsid w:val="53553CD8"/>
    <w:multiLevelType w:val="multilevel"/>
    <w:tmpl w:val="DCEC0D4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49B73AD"/>
    <w:multiLevelType w:val="multilevel"/>
    <w:tmpl w:val="F21813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57872166"/>
    <w:multiLevelType w:val="multilevel"/>
    <w:tmpl w:val="FC3076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5AC450CE"/>
    <w:multiLevelType w:val="multilevel"/>
    <w:tmpl w:val="7D62B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5DE02B5F"/>
    <w:multiLevelType w:val="hybridMultilevel"/>
    <w:tmpl w:val="6660F3EE"/>
    <w:lvl w:ilvl="0" w:tplc="0C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71" w15:restartNumberingAfterBreak="0">
    <w:nsid w:val="5E763094"/>
    <w:multiLevelType w:val="multilevel"/>
    <w:tmpl w:val="482C2252"/>
    <w:lvl w:ilvl="0">
      <w:start w:val="1"/>
      <w:numFmt w:val="bullet"/>
      <w:lvlText w:val="-"/>
      <w:lvlJc w:val="left"/>
      <w:pPr>
        <w:ind w:left="1211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5F2678B7"/>
    <w:multiLevelType w:val="multilevel"/>
    <w:tmpl w:val="746CDA54"/>
    <w:lvl w:ilvl="0">
      <w:start w:val="1"/>
      <w:numFmt w:val="bullet"/>
      <w:lvlText w:val="-"/>
      <w:lvlJc w:val="left"/>
      <w:pPr>
        <w:ind w:left="720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+"/>
      <w:lvlJc w:val="left"/>
      <w:pPr>
        <w:ind w:left="1210" w:hanging="360"/>
      </w:pPr>
      <w:rPr>
        <w:rFonts w:ascii="Sitka Text" w:hAnsi="Sitka Text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FA63371"/>
    <w:multiLevelType w:val="multilevel"/>
    <w:tmpl w:val="873A4D60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622D363F"/>
    <w:multiLevelType w:val="multilevel"/>
    <w:tmpl w:val="996A014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5" w15:restartNumberingAfterBreak="0">
    <w:nsid w:val="63D40786"/>
    <w:multiLevelType w:val="multilevel"/>
    <w:tmpl w:val="9634CD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6" w15:restartNumberingAfterBreak="0">
    <w:nsid w:val="63F9057B"/>
    <w:multiLevelType w:val="multilevel"/>
    <w:tmpl w:val="C11CDCB6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7" w15:restartNumberingAfterBreak="0">
    <w:nsid w:val="64374E14"/>
    <w:multiLevelType w:val="multilevel"/>
    <w:tmpl w:val="33B642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64D91941"/>
    <w:multiLevelType w:val="multilevel"/>
    <w:tmpl w:val="EBFCB9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9" w15:restartNumberingAfterBreak="0">
    <w:nsid w:val="678220F8"/>
    <w:multiLevelType w:val="multilevel"/>
    <w:tmpl w:val="F18C49BA"/>
    <w:lvl w:ilvl="0">
      <w:start w:val="3"/>
      <w:numFmt w:val="bullet"/>
      <w:lvlText w:val="●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Sitka Text" w:hAnsi="Sitka Text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0" w15:restartNumberingAfterBreak="0">
    <w:nsid w:val="695D72BA"/>
    <w:multiLevelType w:val="multilevel"/>
    <w:tmpl w:val="0A1AC634"/>
    <w:lvl w:ilvl="0">
      <w:start w:val="1"/>
      <w:numFmt w:val="bullet"/>
      <w:lvlText w:val="-"/>
      <w:lvlJc w:val="left"/>
      <w:pPr>
        <w:ind w:left="1068" w:hanging="360"/>
      </w:pPr>
      <w:rPr>
        <w:rFonts w:ascii="Sitka Text" w:hAnsi="Sitka Text" w:hint="default"/>
        <w:u w:val="none"/>
      </w:rPr>
    </w:lvl>
    <w:lvl w:ilvl="1">
      <w:start w:val="1"/>
      <w:numFmt w:val="bullet"/>
      <w:lvlText w:val="○"/>
      <w:lvlJc w:val="left"/>
      <w:pPr>
        <w:ind w:left="178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8" w:hanging="360"/>
      </w:pPr>
      <w:rPr>
        <w:u w:val="none"/>
      </w:rPr>
    </w:lvl>
  </w:abstractNum>
  <w:abstractNum w:abstractNumId="81" w15:restartNumberingAfterBreak="0">
    <w:nsid w:val="71E22D79"/>
    <w:multiLevelType w:val="multilevel"/>
    <w:tmpl w:val="7F4ACF8A"/>
    <w:lvl w:ilvl="0">
      <w:start w:val="1"/>
      <w:numFmt w:val="bullet"/>
      <w:lvlText w:val="●"/>
      <w:lvlJc w:val="left"/>
      <w:pPr>
        <w:ind w:left="10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5" w:hanging="360"/>
      </w:pPr>
      <w:rPr>
        <w:rFonts w:ascii="Noto Sans Symbols" w:eastAsia="Noto Sans Symbols" w:hAnsi="Noto Sans Symbols" w:cs="Noto Sans Symbols"/>
      </w:rPr>
    </w:lvl>
  </w:abstractNum>
  <w:abstractNum w:abstractNumId="82" w15:restartNumberingAfterBreak="0">
    <w:nsid w:val="726135C0"/>
    <w:multiLevelType w:val="multilevel"/>
    <w:tmpl w:val="68DADACA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3" w15:restartNumberingAfterBreak="0">
    <w:nsid w:val="740A6810"/>
    <w:multiLevelType w:val="multilevel"/>
    <w:tmpl w:val="88EE7EE6"/>
    <w:lvl w:ilvl="0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363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083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03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523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243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963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683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03" w:hanging="360"/>
      </w:pPr>
      <w:rPr>
        <w:u w:val="none"/>
      </w:rPr>
    </w:lvl>
  </w:abstractNum>
  <w:abstractNum w:abstractNumId="84" w15:restartNumberingAfterBreak="0">
    <w:nsid w:val="76BB4654"/>
    <w:multiLevelType w:val="multilevel"/>
    <w:tmpl w:val="838654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5" w15:restartNumberingAfterBreak="0">
    <w:nsid w:val="76C94C9B"/>
    <w:multiLevelType w:val="multilevel"/>
    <w:tmpl w:val="1CA44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6" w15:restartNumberingAfterBreak="0">
    <w:nsid w:val="77D0369C"/>
    <w:multiLevelType w:val="multilevel"/>
    <w:tmpl w:val="850A62B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7" w15:restartNumberingAfterBreak="0">
    <w:nsid w:val="7AF849AC"/>
    <w:multiLevelType w:val="multilevel"/>
    <w:tmpl w:val="1FA07D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B540B53"/>
    <w:multiLevelType w:val="multilevel"/>
    <w:tmpl w:val="5BB0C2F8"/>
    <w:lvl w:ilvl="0">
      <w:start w:val="3"/>
      <w:numFmt w:val="bullet"/>
      <w:lvlText w:val="●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9" w15:restartNumberingAfterBreak="0">
    <w:nsid w:val="7F9713EE"/>
    <w:multiLevelType w:val="multilevel"/>
    <w:tmpl w:val="311C68A0"/>
    <w:lvl w:ilvl="0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364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08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04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524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244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964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684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04" w:hanging="360"/>
      </w:pPr>
      <w:rPr>
        <w:u w:val="none"/>
      </w:rPr>
    </w:lvl>
  </w:abstractNum>
  <w:num w:numId="1" w16cid:durableId="497383660">
    <w:abstractNumId w:val="47"/>
  </w:num>
  <w:num w:numId="2" w16cid:durableId="1440682149">
    <w:abstractNumId w:val="28"/>
  </w:num>
  <w:num w:numId="3" w16cid:durableId="2045864493">
    <w:abstractNumId w:val="23"/>
  </w:num>
  <w:num w:numId="4" w16cid:durableId="670569623">
    <w:abstractNumId w:val="40"/>
  </w:num>
  <w:num w:numId="5" w16cid:durableId="442698939">
    <w:abstractNumId w:val="84"/>
  </w:num>
  <w:num w:numId="6" w16cid:durableId="1411734018">
    <w:abstractNumId w:val="13"/>
  </w:num>
  <w:num w:numId="7" w16cid:durableId="294877311">
    <w:abstractNumId w:val="38"/>
  </w:num>
  <w:num w:numId="8" w16cid:durableId="715936227">
    <w:abstractNumId w:val="73"/>
  </w:num>
  <w:num w:numId="9" w16cid:durableId="1223444088">
    <w:abstractNumId w:val="75"/>
  </w:num>
  <w:num w:numId="10" w16cid:durableId="1621229730">
    <w:abstractNumId w:val="81"/>
  </w:num>
  <w:num w:numId="11" w16cid:durableId="1819373268">
    <w:abstractNumId w:val="39"/>
  </w:num>
  <w:num w:numId="12" w16cid:durableId="945306296">
    <w:abstractNumId w:val="33"/>
  </w:num>
  <w:num w:numId="13" w16cid:durableId="1731414493">
    <w:abstractNumId w:val="68"/>
  </w:num>
  <w:num w:numId="14" w16cid:durableId="243299308">
    <w:abstractNumId w:val="46"/>
  </w:num>
  <w:num w:numId="15" w16cid:durableId="1155072215">
    <w:abstractNumId w:val="74"/>
  </w:num>
  <w:num w:numId="16" w16cid:durableId="1003314014">
    <w:abstractNumId w:val="53"/>
  </w:num>
  <w:num w:numId="17" w16cid:durableId="1079524143">
    <w:abstractNumId w:val="45"/>
  </w:num>
  <w:num w:numId="18" w16cid:durableId="2106030641">
    <w:abstractNumId w:val="64"/>
  </w:num>
  <w:num w:numId="19" w16cid:durableId="1560089207">
    <w:abstractNumId w:val="5"/>
  </w:num>
  <w:num w:numId="20" w16cid:durableId="2096243107">
    <w:abstractNumId w:val="78"/>
  </w:num>
  <w:num w:numId="21" w16cid:durableId="1863663248">
    <w:abstractNumId w:val="76"/>
  </w:num>
  <w:num w:numId="22" w16cid:durableId="317542840">
    <w:abstractNumId w:val="17"/>
  </w:num>
  <w:num w:numId="23" w16cid:durableId="1935504585">
    <w:abstractNumId w:val="36"/>
  </w:num>
  <w:num w:numId="24" w16cid:durableId="1946765287">
    <w:abstractNumId w:val="86"/>
  </w:num>
  <w:num w:numId="25" w16cid:durableId="480579191">
    <w:abstractNumId w:val="85"/>
  </w:num>
  <w:num w:numId="26" w16cid:durableId="1899390487">
    <w:abstractNumId w:val="11"/>
  </w:num>
  <w:num w:numId="27" w16cid:durableId="446236823">
    <w:abstractNumId w:val="30"/>
  </w:num>
  <w:num w:numId="28" w16cid:durableId="1803109497">
    <w:abstractNumId w:val="60"/>
  </w:num>
  <w:num w:numId="29" w16cid:durableId="136146465">
    <w:abstractNumId w:val="65"/>
  </w:num>
  <w:num w:numId="30" w16cid:durableId="1162695949">
    <w:abstractNumId w:val="88"/>
  </w:num>
  <w:num w:numId="31" w16cid:durableId="1408917852">
    <w:abstractNumId w:val="48"/>
  </w:num>
  <w:num w:numId="32" w16cid:durableId="342897379">
    <w:abstractNumId w:val="44"/>
  </w:num>
  <w:num w:numId="33" w16cid:durableId="880941762">
    <w:abstractNumId w:val="57"/>
  </w:num>
  <w:num w:numId="34" w16cid:durableId="1114253490">
    <w:abstractNumId w:val="8"/>
  </w:num>
  <w:num w:numId="35" w16cid:durableId="1805349093">
    <w:abstractNumId w:val="72"/>
  </w:num>
  <w:num w:numId="36" w16cid:durableId="1677995021">
    <w:abstractNumId w:val="80"/>
  </w:num>
  <w:num w:numId="37" w16cid:durableId="749887856">
    <w:abstractNumId w:val="43"/>
  </w:num>
  <w:num w:numId="38" w16cid:durableId="409691346">
    <w:abstractNumId w:val="41"/>
  </w:num>
  <w:num w:numId="39" w16cid:durableId="1382630792">
    <w:abstractNumId w:val="0"/>
  </w:num>
  <w:num w:numId="40" w16cid:durableId="840004135">
    <w:abstractNumId w:val="25"/>
  </w:num>
  <w:num w:numId="41" w16cid:durableId="507520494">
    <w:abstractNumId w:val="26"/>
  </w:num>
  <w:num w:numId="42" w16cid:durableId="1842354703">
    <w:abstractNumId w:val="58"/>
  </w:num>
  <w:num w:numId="43" w16cid:durableId="1652171013">
    <w:abstractNumId w:val="22"/>
  </w:num>
  <w:num w:numId="44" w16cid:durableId="1426346555">
    <w:abstractNumId w:val="77"/>
  </w:num>
  <w:num w:numId="45" w16cid:durableId="2075204113">
    <w:abstractNumId w:val="66"/>
  </w:num>
  <w:num w:numId="46" w16cid:durableId="1808164517">
    <w:abstractNumId w:val="1"/>
  </w:num>
  <w:num w:numId="47" w16cid:durableId="728455710">
    <w:abstractNumId w:val="21"/>
  </w:num>
  <w:num w:numId="48" w16cid:durableId="2133092493">
    <w:abstractNumId w:val="87"/>
  </w:num>
  <w:num w:numId="49" w16cid:durableId="1570729064">
    <w:abstractNumId w:val="52"/>
  </w:num>
  <w:num w:numId="50" w16cid:durableId="2116708612">
    <w:abstractNumId w:val="32"/>
  </w:num>
  <w:num w:numId="51" w16cid:durableId="880870563">
    <w:abstractNumId w:val="35"/>
  </w:num>
  <w:num w:numId="52" w16cid:durableId="403188564">
    <w:abstractNumId w:val="14"/>
  </w:num>
  <w:num w:numId="53" w16cid:durableId="727218282">
    <w:abstractNumId w:val="59"/>
  </w:num>
  <w:num w:numId="54" w16cid:durableId="608467201">
    <w:abstractNumId w:val="54"/>
  </w:num>
  <w:num w:numId="55" w16cid:durableId="71706382">
    <w:abstractNumId w:val="89"/>
  </w:num>
  <w:num w:numId="56" w16cid:durableId="317345186">
    <w:abstractNumId w:val="69"/>
  </w:num>
  <w:num w:numId="57" w16cid:durableId="178472696">
    <w:abstractNumId w:val="9"/>
  </w:num>
  <w:num w:numId="58" w16cid:durableId="896864823">
    <w:abstractNumId w:val="2"/>
  </w:num>
  <w:num w:numId="59" w16cid:durableId="1488201782">
    <w:abstractNumId w:val="34"/>
  </w:num>
  <w:num w:numId="60" w16cid:durableId="886794017">
    <w:abstractNumId w:val="18"/>
  </w:num>
  <w:num w:numId="61" w16cid:durableId="1543861606">
    <w:abstractNumId w:val="50"/>
  </w:num>
  <w:num w:numId="62" w16cid:durableId="494304117">
    <w:abstractNumId w:val="19"/>
  </w:num>
  <w:num w:numId="63" w16cid:durableId="1821268417">
    <w:abstractNumId w:val="56"/>
  </w:num>
  <w:num w:numId="64" w16cid:durableId="1455906040">
    <w:abstractNumId w:val="7"/>
  </w:num>
  <w:num w:numId="65" w16cid:durableId="980505051">
    <w:abstractNumId w:val="82"/>
  </w:num>
  <w:num w:numId="66" w16cid:durableId="1256942718">
    <w:abstractNumId w:val="55"/>
  </w:num>
  <w:num w:numId="67" w16cid:durableId="1038318136">
    <w:abstractNumId w:val="79"/>
  </w:num>
  <w:num w:numId="68" w16cid:durableId="1319073921">
    <w:abstractNumId w:val="20"/>
  </w:num>
  <w:num w:numId="69" w16cid:durableId="1304195559">
    <w:abstractNumId w:val="62"/>
  </w:num>
  <w:num w:numId="70" w16cid:durableId="1562593056">
    <w:abstractNumId w:val="15"/>
  </w:num>
  <w:num w:numId="71" w16cid:durableId="2121994927">
    <w:abstractNumId w:val="27"/>
  </w:num>
  <w:num w:numId="72" w16cid:durableId="1194920127">
    <w:abstractNumId w:val="31"/>
  </w:num>
  <w:num w:numId="73" w16cid:durableId="818034556">
    <w:abstractNumId w:val="63"/>
  </w:num>
  <w:num w:numId="74" w16cid:durableId="2085106295">
    <w:abstractNumId w:val="71"/>
  </w:num>
  <w:num w:numId="75" w16cid:durableId="2103524334">
    <w:abstractNumId w:val="67"/>
  </w:num>
  <w:num w:numId="76" w16cid:durableId="1280913075">
    <w:abstractNumId w:val="4"/>
  </w:num>
  <w:num w:numId="77" w16cid:durableId="1813978594">
    <w:abstractNumId w:val="49"/>
  </w:num>
  <w:num w:numId="78" w16cid:durableId="616256745">
    <w:abstractNumId w:val="3"/>
  </w:num>
  <w:num w:numId="79" w16cid:durableId="315841988">
    <w:abstractNumId w:val="29"/>
  </w:num>
  <w:num w:numId="80" w16cid:durableId="1156192481">
    <w:abstractNumId w:val="6"/>
  </w:num>
  <w:num w:numId="81" w16cid:durableId="45840998">
    <w:abstractNumId w:val="10"/>
  </w:num>
  <w:num w:numId="82" w16cid:durableId="2014532050">
    <w:abstractNumId w:val="37"/>
  </w:num>
  <w:num w:numId="83" w16cid:durableId="611396698">
    <w:abstractNumId w:val="24"/>
  </w:num>
  <w:num w:numId="84" w16cid:durableId="1194532870">
    <w:abstractNumId w:val="51"/>
  </w:num>
  <w:num w:numId="85" w16cid:durableId="1890799219">
    <w:abstractNumId w:val="70"/>
  </w:num>
  <w:num w:numId="86" w16cid:durableId="1989048865">
    <w:abstractNumId w:val="16"/>
  </w:num>
  <w:num w:numId="87" w16cid:durableId="1669868257">
    <w:abstractNumId w:val="16"/>
    <w:lvlOverride w:ilvl="0">
      <w:lvl w:ilvl="0" w:tplc="0C09000F">
        <w:start w:val="1"/>
        <w:numFmt w:val="decimal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 w:tplc="0C0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C0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C0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C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C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C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C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C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88" w16cid:durableId="1770154232">
    <w:abstractNumId w:val="42"/>
  </w:num>
  <w:num w:numId="89" w16cid:durableId="1056011625">
    <w:abstractNumId w:val="12"/>
  </w:num>
  <w:num w:numId="90" w16cid:durableId="1324431129">
    <w:abstractNumId w:val="83"/>
  </w:num>
  <w:num w:numId="91" w16cid:durableId="1887334297">
    <w:abstractNumId w:val="6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131A"/>
    <w:rsid w:val="00041A0D"/>
    <w:rsid w:val="001853BE"/>
    <w:rsid w:val="003064D1"/>
    <w:rsid w:val="0035448A"/>
    <w:rsid w:val="003D1322"/>
    <w:rsid w:val="00452BB1"/>
    <w:rsid w:val="004B6D03"/>
    <w:rsid w:val="0053131A"/>
    <w:rsid w:val="00596426"/>
    <w:rsid w:val="006D0E3E"/>
    <w:rsid w:val="007775DE"/>
    <w:rsid w:val="00820396"/>
    <w:rsid w:val="0084212E"/>
    <w:rsid w:val="00881088"/>
    <w:rsid w:val="009343E4"/>
    <w:rsid w:val="009A2E4A"/>
    <w:rsid w:val="009B1EC6"/>
    <w:rsid w:val="00C02DD0"/>
    <w:rsid w:val="00C16D61"/>
    <w:rsid w:val="00C44C36"/>
    <w:rsid w:val="00DA2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CF506A"/>
  <w15:docId w15:val="{809ABE7D-1E23-4165-90F1-593F1B831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E4A"/>
    <w:rPr>
      <w:rFonts w:eastAsiaTheme="minorEastAsia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6F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F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6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22F4"/>
    <w:pPr>
      <w:keepNext/>
      <w:keepLines/>
      <w:spacing w:before="40" w:after="0" w:line="276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931592"/>
    <w:pPr>
      <w:spacing w:after="0" w:line="240" w:lineRule="auto"/>
    </w:pPr>
    <w:rPr>
      <w:rFonts w:eastAsiaTheme="minorEastAsia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3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1592"/>
    <w:rPr>
      <w:rFonts w:eastAsiaTheme="minorEastAsia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93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1592"/>
    <w:rPr>
      <w:rFonts w:eastAsiaTheme="minorEastAsia"/>
      <w:lang w:eastAsia="zh-CN"/>
    </w:rPr>
  </w:style>
  <w:style w:type="paragraph" w:styleId="ListParagraph">
    <w:name w:val="List Paragraph"/>
    <w:basedOn w:val="Normal"/>
    <w:link w:val="ListParagraphChar"/>
    <w:uiPriority w:val="34"/>
    <w:qFormat/>
    <w:rsid w:val="000D6FC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D6FC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0D6FC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0D6FC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35448A"/>
    <w:pPr>
      <w:tabs>
        <w:tab w:val="right" w:leader="dot" w:pos="9395"/>
      </w:tabs>
      <w:spacing w:after="100" w:line="276" w:lineRule="auto"/>
      <w:jc w:val="center"/>
    </w:pPr>
    <w:rPr>
      <w:rFonts w:ascii="Times New Roman" w:hAnsi="Times New Roman" w:cs="Times New Roman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B33DDE"/>
    <w:pPr>
      <w:tabs>
        <w:tab w:val="right" w:leader="dot" w:pos="939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0D6FC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D6FC0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7C707D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3D6CD0"/>
    <w:pPr>
      <w:outlineLvl w:val="9"/>
    </w:pPr>
    <w:rPr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C013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13F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3F1"/>
    <w:rPr>
      <w:rFonts w:eastAsiaTheme="minorEastAsia"/>
      <w:sz w:val="2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3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3F1"/>
    <w:rPr>
      <w:rFonts w:eastAsiaTheme="minorEastAsia"/>
      <w:b/>
      <w:bCs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3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3F1"/>
    <w:rPr>
      <w:rFonts w:ascii="Segoe UI" w:eastAsiaTheme="minorEastAsia" w:hAnsi="Segoe UI" w:cs="Segoe UI"/>
      <w:sz w:val="18"/>
      <w:szCs w:val="18"/>
      <w:lang w:eastAsia="zh-CN"/>
    </w:rPr>
  </w:style>
  <w:style w:type="paragraph" w:styleId="Caption">
    <w:name w:val="caption"/>
    <w:basedOn w:val="Normal"/>
    <w:next w:val="Normal"/>
    <w:uiPriority w:val="35"/>
    <w:unhideWhenUsed/>
    <w:qFormat/>
    <w:rsid w:val="00C013F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ListParagraphChar">
    <w:name w:val="List Paragraph Char"/>
    <w:link w:val="ListParagraph"/>
    <w:uiPriority w:val="34"/>
    <w:locked/>
    <w:rsid w:val="00CD3E55"/>
    <w:rPr>
      <w:rFonts w:eastAsiaTheme="minorEastAsia"/>
      <w:lang w:eastAsia="zh-CN"/>
    </w:rPr>
  </w:style>
  <w:style w:type="paragraph" w:styleId="NormalWeb">
    <w:name w:val="Normal (Web)"/>
    <w:basedOn w:val="Normal"/>
    <w:uiPriority w:val="99"/>
    <w:unhideWhenUsed/>
    <w:rsid w:val="00CD3E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154500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E200DF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632E4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3344DD"/>
    <w:pPr>
      <w:spacing w:after="0" w:line="240" w:lineRule="auto"/>
    </w:pPr>
    <w:rPr>
      <w:rFonts w:eastAsiaTheme="minorEastAsia"/>
      <w:lang w:eastAsia="zh-CN"/>
    </w:rPr>
  </w:style>
  <w:style w:type="paragraph" w:styleId="BodyText">
    <w:name w:val="Body Text"/>
    <w:basedOn w:val="Normal"/>
    <w:link w:val="BodyTextChar"/>
    <w:uiPriority w:val="1"/>
    <w:qFormat/>
    <w:rsid w:val="00965DA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7"/>
      <w:szCs w:val="27"/>
      <w:lang w:val="vi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965DAF"/>
    <w:rPr>
      <w:rFonts w:ascii="Times New Roman" w:eastAsia="Times New Roman" w:hAnsi="Times New Roman" w:cs="Times New Roman"/>
      <w:sz w:val="27"/>
      <w:szCs w:val="27"/>
      <w:lang w:val="vi"/>
    </w:rPr>
  </w:style>
  <w:style w:type="character" w:styleId="LineNumber">
    <w:name w:val="line number"/>
    <w:basedOn w:val="DefaultParagraphFont"/>
    <w:uiPriority w:val="99"/>
    <w:semiHidden/>
    <w:unhideWhenUsed/>
    <w:rsid w:val="00504127"/>
  </w:style>
  <w:style w:type="paragraph" w:styleId="HTMLPreformatted">
    <w:name w:val="HTML Preformatted"/>
    <w:basedOn w:val="Normal"/>
    <w:link w:val="HTMLPreformattedChar"/>
    <w:uiPriority w:val="99"/>
    <w:unhideWhenUsed/>
    <w:rsid w:val="00AE5B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E5BE2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E622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E622F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622F4"/>
    <w:rPr>
      <w:rFonts w:ascii="Courier New" w:eastAsia="Times New Roman" w:hAnsi="Courier New" w:cs="Courier New"/>
      <w:sz w:val="20"/>
      <w:szCs w:val="20"/>
    </w:rPr>
  </w:style>
  <w:style w:type="character" w:customStyle="1" w:styleId="viiyi">
    <w:name w:val="viiyi"/>
    <w:basedOn w:val="DefaultParagraphFont"/>
    <w:rsid w:val="00E622F4"/>
  </w:style>
  <w:style w:type="character" w:customStyle="1" w:styleId="jlqj4b">
    <w:name w:val="jlqj4b"/>
    <w:basedOn w:val="DefaultParagraphFont"/>
    <w:rsid w:val="00E622F4"/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FF6DA4"/>
    <w:rPr>
      <w:rFonts w:eastAsiaTheme="minorEastAsia"/>
      <w:color w:val="5A5A5A" w:themeColor="text1" w:themeTint="A5"/>
      <w:spacing w:val="15"/>
      <w:lang w:eastAsia="zh-CN"/>
    </w:rPr>
  </w:style>
  <w:style w:type="character" w:styleId="SubtleEmphasis">
    <w:name w:val="Subtle Emphasis"/>
    <w:basedOn w:val="DefaultParagraphFont"/>
    <w:uiPriority w:val="19"/>
    <w:qFormat/>
    <w:rsid w:val="00FF6DA4"/>
    <w:rPr>
      <w:i/>
      <w:iCs/>
      <w:color w:val="404040" w:themeColor="text1" w:themeTint="BF"/>
    </w:rPr>
  </w:style>
  <w:style w:type="paragraph" w:customStyle="1" w:styleId="paragraph">
    <w:name w:val="paragraph"/>
    <w:basedOn w:val="Normal"/>
    <w:rsid w:val="004C1F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character" w:customStyle="1" w:styleId="normaltextrun">
    <w:name w:val="normaltextrun"/>
    <w:basedOn w:val="DefaultParagraphFont"/>
    <w:rsid w:val="004C1F28"/>
  </w:style>
  <w:style w:type="character" w:customStyle="1" w:styleId="spellingerror">
    <w:name w:val="spellingerror"/>
    <w:basedOn w:val="DefaultParagraphFont"/>
    <w:rsid w:val="004C1F28"/>
  </w:style>
  <w:style w:type="character" w:customStyle="1" w:styleId="eop">
    <w:name w:val="eop"/>
    <w:basedOn w:val="DefaultParagraphFont"/>
    <w:rsid w:val="004C1F28"/>
  </w:style>
  <w:style w:type="character" w:customStyle="1" w:styleId="contextualspellingandgrammarerror">
    <w:name w:val="contextualspellingandgrammarerror"/>
    <w:basedOn w:val="DefaultParagraphFont"/>
    <w:rsid w:val="004C1F28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936EE"/>
    <w:rPr>
      <w:color w:val="605E5C"/>
      <w:shd w:val="clear" w:color="auto" w:fill="E1DFDD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596426"/>
    <w:rPr>
      <w:rFonts w:eastAsiaTheme="minorEastAsia"/>
      <w:b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6426"/>
    <w:rPr>
      <w:rFonts w:eastAsiaTheme="minorEastAsia"/>
      <w:b/>
      <w:sz w:val="20"/>
      <w:szCs w:val="20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596426"/>
    <w:rPr>
      <w:rFonts w:eastAsiaTheme="minorEastAsia"/>
      <w:b/>
      <w:sz w:val="72"/>
      <w:szCs w:val="72"/>
      <w:lang w:eastAsia="zh-CN"/>
    </w:rPr>
  </w:style>
  <w:style w:type="paragraph" w:styleId="TOC4">
    <w:name w:val="toc 4"/>
    <w:basedOn w:val="Normal"/>
    <w:next w:val="Normal"/>
    <w:autoRedefine/>
    <w:uiPriority w:val="39"/>
    <w:unhideWhenUsed/>
    <w:rsid w:val="0035448A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55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researchgate.net/publication/331133864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about:blank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developer.android.com/topic/performance/memory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shareprogramming.net/jvm-va-su-khac-biet-giua-jvm-jdk-jre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1.xml"/><Relationship Id="rId10" Type="http://schemas.openxmlformats.org/officeDocument/2006/relationships/hyperlink" Target="about:blank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gqMZJ31bl7w8ETM85yzc679iJ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DmguNDJzbzhicTk3ZGJ6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gAciExZXE2ZndIZUJ0b2FXN3lHSUI5dVoyRl9PLXVpeFFjUkY=</go:docsCustomData>
</go:gDocsCustomXmlDataStorage>
</file>

<file path=customXml/itemProps1.xml><?xml version="1.0" encoding="utf-8"?>
<ds:datastoreItem xmlns:ds="http://schemas.openxmlformats.org/officeDocument/2006/customXml" ds:itemID="{731279D4-DFCF-4FFE-BA4E-BF673919D56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62</Pages>
  <Words>10387</Words>
  <Characters>59209</Characters>
  <Application>Microsoft Office Word</Application>
  <DocSecurity>0</DocSecurity>
  <Lines>493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đặng hương</dc:creator>
  <cp:lastModifiedBy>Mai Quang Vinh</cp:lastModifiedBy>
  <cp:revision>2</cp:revision>
  <dcterms:created xsi:type="dcterms:W3CDTF">2025-03-03T15:40:00Z</dcterms:created>
  <dcterms:modified xsi:type="dcterms:W3CDTF">2025-03-03T15:40:00Z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0x010100248798F28075534DAA674932917787E7</vt:lpwstr>
  </property>
</Properties>
</file>